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2F8EE" w14:textId="77777777" w:rsidR="002C716D" w:rsidRDefault="00AA5830" w:rsidP="00AA5830">
      <w:pPr>
        <w:spacing w:after="0" w:line="240" w:lineRule="auto"/>
        <w:rPr>
          <w:rFonts w:ascii="Times New Roman" w:hAnsi="Times New Roman" w:cs="Times New Roman"/>
          <w:sz w:val="24"/>
          <w:szCs w:val="24"/>
        </w:rPr>
      </w:pPr>
      <w:r w:rsidRPr="00AA5830">
        <w:rPr>
          <w:rFonts w:ascii="Times New Roman" w:hAnsi="Times New Roman" w:cs="Times New Roman"/>
          <w:b/>
          <w:sz w:val="24"/>
          <w:szCs w:val="24"/>
        </w:rPr>
        <w:t>Reservoir continuum days</w:t>
      </w:r>
      <w:r>
        <w:rPr>
          <w:rFonts w:ascii="Times New Roman" w:hAnsi="Times New Roman" w:cs="Times New Roman"/>
          <w:sz w:val="24"/>
          <w:szCs w:val="24"/>
        </w:rPr>
        <w:t xml:space="preserve"> (RCD? </w:t>
      </w:r>
      <w:commentRangeStart w:id="0"/>
      <w:r>
        <w:rPr>
          <w:rFonts w:ascii="Times New Roman" w:hAnsi="Times New Roman" w:cs="Times New Roman"/>
          <w:sz w:val="24"/>
          <w:szCs w:val="24"/>
        </w:rPr>
        <w:t>Need a better acronym…?!):</w:t>
      </w:r>
      <w:commentRangeEnd w:id="0"/>
      <w:r w:rsidR="001E0A8D">
        <w:rPr>
          <w:rStyle w:val="CommentReference"/>
        </w:rPr>
        <w:commentReference w:id="0"/>
      </w:r>
    </w:p>
    <w:p w14:paraId="6754824C" w14:textId="77777777" w:rsidR="004C33E6" w:rsidRDefault="004C33E6" w:rsidP="00AA5830">
      <w:pPr>
        <w:spacing w:after="0" w:line="240" w:lineRule="auto"/>
        <w:rPr>
          <w:rFonts w:ascii="Times New Roman" w:hAnsi="Times New Roman" w:cs="Times New Roman"/>
          <w:sz w:val="24"/>
          <w:szCs w:val="24"/>
        </w:rPr>
      </w:pPr>
    </w:p>
    <w:p w14:paraId="30179486" w14:textId="645F5D9B" w:rsidR="00AA5830" w:rsidRDefault="00AA5830" w:rsidP="00AA5830">
      <w:pPr>
        <w:spacing w:after="0" w:line="240" w:lineRule="auto"/>
        <w:rPr>
          <w:rFonts w:ascii="Times New Roman" w:hAnsi="Times New Roman" w:cs="Times New Roman"/>
          <w:sz w:val="24"/>
          <w:szCs w:val="24"/>
        </w:rPr>
      </w:pPr>
      <w:r w:rsidRPr="00AA5830">
        <w:rPr>
          <w:rFonts w:ascii="Times New Roman" w:hAnsi="Times New Roman" w:cs="Times New Roman"/>
          <w:b/>
          <w:sz w:val="24"/>
          <w:szCs w:val="24"/>
        </w:rPr>
        <w:t>Overarching goal:</w:t>
      </w:r>
      <w:r>
        <w:rPr>
          <w:rFonts w:ascii="Times New Roman" w:hAnsi="Times New Roman" w:cs="Times New Roman"/>
          <w:sz w:val="24"/>
          <w:szCs w:val="24"/>
        </w:rPr>
        <w:t xml:space="preserve"> Assess how N, P, </w:t>
      </w:r>
      <w:proofErr w:type="spellStart"/>
      <w:r>
        <w:rPr>
          <w:rFonts w:ascii="Times New Roman" w:hAnsi="Times New Roman" w:cs="Times New Roman"/>
          <w:sz w:val="24"/>
          <w:szCs w:val="24"/>
        </w:rPr>
        <w:t>Chla</w:t>
      </w:r>
      <w:proofErr w:type="spellEnd"/>
      <w:r>
        <w:rPr>
          <w:rFonts w:ascii="Times New Roman" w:hAnsi="Times New Roman" w:cs="Times New Roman"/>
          <w:sz w:val="24"/>
          <w:szCs w:val="24"/>
        </w:rPr>
        <w:t xml:space="preserve">, and DOC (quantity and quality) change over a two-reservoir gradient (from BVR inflows to FCR </w:t>
      </w:r>
      <w:proofErr w:type="spellStart"/>
      <w:r>
        <w:rPr>
          <w:rFonts w:ascii="Times New Roman" w:hAnsi="Times New Roman" w:cs="Times New Roman"/>
          <w:sz w:val="24"/>
          <w:szCs w:val="24"/>
        </w:rPr>
        <w:t>ouflow</w:t>
      </w:r>
      <w:proofErr w:type="spellEnd"/>
      <w:r>
        <w:rPr>
          <w:rFonts w:ascii="Times New Roman" w:hAnsi="Times New Roman" w:cs="Times New Roman"/>
          <w:sz w:val="24"/>
          <w:szCs w:val="24"/>
        </w:rPr>
        <w:t xml:space="preserve">). The main goal is to assess changes spatially over a seasonal basis (May – September) while also capturing </w:t>
      </w:r>
      <w:r w:rsidR="00A861FB">
        <w:rPr>
          <w:rFonts w:ascii="Times New Roman" w:hAnsi="Times New Roman" w:cs="Times New Roman"/>
          <w:sz w:val="24"/>
          <w:szCs w:val="24"/>
        </w:rPr>
        <w:t>a gradient of</w:t>
      </w:r>
      <w:r>
        <w:rPr>
          <w:rFonts w:ascii="Times New Roman" w:hAnsi="Times New Roman" w:cs="Times New Roman"/>
          <w:sz w:val="24"/>
          <w:szCs w:val="24"/>
        </w:rPr>
        <w:t xml:space="preserve"> </w:t>
      </w:r>
      <w:r w:rsidR="00A861FB">
        <w:rPr>
          <w:rFonts w:ascii="Times New Roman" w:hAnsi="Times New Roman" w:cs="Times New Roman"/>
          <w:sz w:val="24"/>
          <w:szCs w:val="24"/>
        </w:rPr>
        <w:t>hydrologic flo</w:t>
      </w:r>
      <w:r w:rsidR="005009FA">
        <w:rPr>
          <w:rFonts w:ascii="Times New Roman" w:hAnsi="Times New Roman" w:cs="Times New Roman"/>
          <w:sz w:val="24"/>
          <w:szCs w:val="24"/>
        </w:rPr>
        <w:t xml:space="preserve">w </w:t>
      </w:r>
      <w:r>
        <w:rPr>
          <w:rFonts w:ascii="Times New Roman" w:hAnsi="Times New Roman" w:cs="Times New Roman"/>
          <w:sz w:val="24"/>
          <w:szCs w:val="24"/>
        </w:rPr>
        <w:t xml:space="preserve">and </w:t>
      </w:r>
      <w:r w:rsidR="00A861FB">
        <w:rPr>
          <w:rFonts w:ascii="Times New Roman" w:hAnsi="Times New Roman" w:cs="Times New Roman"/>
          <w:sz w:val="24"/>
          <w:szCs w:val="24"/>
        </w:rPr>
        <w:t>oxygen</w:t>
      </w:r>
      <w:r>
        <w:rPr>
          <w:rFonts w:ascii="Times New Roman" w:hAnsi="Times New Roman" w:cs="Times New Roman"/>
          <w:sz w:val="24"/>
          <w:szCs w:val="24"/>
        </w:rPr>
        <w:t xml:space="preserve"> conditions.</w:t>
      </w:r>
    </w:p>
    <w:p w14:paraId="13A99646" w14:textId="77777777" w:rsidR="00AA5830" w:rsidRDefault="00AA5830" w:rsidP="00AA5830">
      <w:pPr>
        <w:spacing w:after="0" w:line="240" w:lineRule="auto"/>
        <w:rPr>
          <w:rFonts w:ascii="Times New Roman" w:hAnsi="Times New Roman" w:cs="Times New Roman"/>
          <w:sz w:val="24"/>
          <w:szCs w:val="24"/>
        </w:rPr>
      </w:pPr>
    </w:p>
    <w:p w14:paraId="6BF6BABE" w14:textId="77777777" w:rsidR="00713B18" w:rsidRDefault="00AA5830" w:rsidP="00AA5830">
      <w:pPr>
        <w:spacing w:after="0" w:line="240" w:lineRule="auto"/>
        <w:rPr>
          <w:rFonts w:ascii="Times New Roman" w:hAnsi="Times New Roman" w:cs="Times New Roman"/>
          <w:b/>
          <w:sz w:val="24"/>
          <w:szCs w:val="24"/>
        </w:rPr>
      </w:pPr>
      <w:r>
        <w:rPr>
          <w:rFonts w:ascii="Times New Roman" w:hAnsi="Times New Roman" w:cs="Times New Roman"/>
          <w:b/>
          <w:sz w:val="24"/>
          <w:szCs w:val="24"/>
        </w:rPr>
        <w:t>The details:</w:t>
      </w:r>
    </w:p>
    <w:p w14:paraId="7366F784" w14:textId="1ACBA960" w:rsidR="00AA5830" w:rsidRDefault="00AA5830" w:rsidP="00AA5830">
      <w:pPr>
        <w:spacing w:after="0" w:line="240" w:lineRule="auto"/>
        <w:rPr>
          <w:rFonts w:ascii="Times New Roman" w:hAnsi="Times New Roman" w:cs="Times New Roman"/>
          <w:sz w:val="24"/>
          <w:szCs w:val="24"/>
        </w:rPr>
      </w:pPr>
      <w:r w:rsidRPr="00113295">
        <w:rPr>
          <w:rFonts w:ascii="Times New Roman" w:hAnsi="Times New Roman" w:cs="Times New Roman"/>
          <w:i/>
          <w:sz w:val="24"/>
          <w:szCs w:val="24"/>
        </w:rPr>
        <w:t>Sampling time points:</w:t>
      </w:r>
      <w:r>
        <w:rPr>
          <w:rFonts w:ascii="Times New Roman" w:hAnsi="Times New Roman" w:cs="Times New Roman"/>
          <w:sz w:val="24"/>
          <w:szCs w:val="24"/>
        </w:rPr>
        <w:t xml:space="preserve"> </w:t>
      </w:r>
      <w:r w:rsidR="00713B18">
        <w:rPr>
          <w:rFonts w:ascii="Times New Roman" w:hAnsi="Times New Roman" w:cs="Times New Roman"/>
          <w:sz w:val="24"/>
          <w:szCs w:val="24"/>
        </w:rPr>
        <w:t xml:space="preserve">designed to capture seasonal, </w:t>
      </w:r>
      <w:r w:rsidR="005009FA">
        <w:rPr>
          <w:rFonts w:ascii="Times New Roman" w:hAnsi="Times New Roman" w:cs="Times New Roman"/>
          <w:sz w:val="24"/>
          <w:szCs w:val="24"/>
        </w:rPr>
        <w:t>hydrologic flow</w:t>
      </w:r>
      <w:r w:rsidR="00713B18">
        <w:rPr>
          <w:rFonts w:ascii="Times New Roman" w:hAnsi="Times New Roman" w:cs="Times New Roman"/>
          <w:sz w:val="24"/>
          <w:szCs w:val="24"/>
        </w:rPr>
        <w:t>, and oxygen gradients</w:t>
      </w:r>
    </w:p>
    <w:p w14:paraId="503283C1" w14:textId="77777777" w:rsidR="00AA5830" w:rsidRDefault="00AA5830" w:rsidP="00AA5830">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Regularly scheduled monthly sampling in: </w:t>
      </w:r>
      <w:commentRangeStart w:id="1"/>
      <w:commentRangeStart w:id="2"/>
      <w:r>
        <w:rPr>
          <w:rFonts w:ascii="Times New Roman" w:hAnsi="Times New Roman" w:cs="Times New Roman"/>
          <w:sz w:val="24"/>
          <w:szCs w:val="24"/>
        </w:rPr>
        <w:t>May, June, July, August, September</w:t>
      </w:r>
      <w:commentRangeEnd w:id="1"/>
      <w:r>
        <w:rPr>
          <w:rStyle w:val="CommentReference"/>
        </w:rPr>
        <w:commentReference w:id="1"/>
      </w:r>
      <w:commentRangeEnd w:id="2"/>
      <w:r w:rsidR="00AA17A2">
        <w:rPr>
          <w:rStyle w:val="CommentReference"/>
        </w:rPr>
        <w:commentReference w:id="2"/>
      </w:r>
      <w:r>
        <w:rPr>
          <w:rFonts w:ascii="Times New Roman" w:hAnsi="Times New Roman" w:cs="Times New Roman"/>
          <w:sz w:val="24"/>
          <w:szCs w:val="24"/>
        </w:rPr>
        <w:t xml:space="preserve"> (n = 5 samplings)</w:t>
      </w:r>
    </w:p>
    <w:p w14:paraId="3CF5663E" w14:textId="77777777" w:rsidR="00AA5830" w:rsidRDefault="00AA5830" w:rsidP="00AA5830">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Adaptive sampling: have 3-4 additional samplings to capture flow and oxygen (</w:t>
      </w:r>
      <w:proofErr w:type="spellStart"/>
      <w:r>
        <w:rPr>
          <w:rFonts w:ascii="Times New Roman" w:hAnsi="Times New Roman" w:cs="Times New Roman"/>
          <w:sz w:val="24"/>
          <w:szCs w:val="24"/>
        </w:rPr>
        <w:t>oxic</w:t>
      </w:r>
      <w:proofErr w:type="spellEnd"/>
      <w:r>
        <w:rPr>
          <w:rFonts w:ascii="Times New Roman" w:hAnsi="Times New Roman" w:cs="Times New Roman"/>
          <w:sz w:val="24"/>
          <w:szCs w:val="24"/>
        </w:rPr>
        <w:t>/anoxic experiment) gradients</w:t>
      </w:r>
    </w:p>
    <w:p w14:paraId="2D603E47" w14:textId="77777777" w:rsidR="00AA5830" w:rsidRDefault="00AA5830" w:rsidP="00AA583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 adaptive sampling in </w:t>
      </w:r>
      <w:commentRangeStart w:id="3"/>
      <w:commentRangeStart w:id="4"/>
      <w:r>
        <w:rPr>
          <w:rFonts w:ascii="Times New Roman" w:hAnsi="Times New Roman" w:cs="Times New Roman"/>
          <w:sz w:val="24"/>
          <w:szCs w:val="24"/>
        </w:rPr>
        <w:t xml:space="preserve">May (or early June): to </w:t>
      </w:r>
      <w:commentRangeStart w:id="5"/>
      <w:commentRangeStart w:id="6"/>
      <w:r>
        <w:rPr>
          <w:rFonts w:ascii="Times New Roman" w:hAnsi="Times New Roman" w:cs="Times New Roman"/>
          <w:sz w:val="24"/>
          <w:szCs w:val="24"/>
        </w:rPr>
        <w:t xml:space="preserve">capture the onset of anoxia </w:t>
      </w:r>
      <w:commentRangeEnd w:id="5"/>
      <w:r w:rsidR="003A775B">
        <w:rPr>
          <w:rStyle w:val="CommentReference"/>
        </w:rPr>
        <w:commentReference w:id="5"/>
      </w:r>
      <w:commentRangeEnd w:id="6"/>
      <w:r w:rsidR="002308EF">
        <w:rPr>
          <w:rStyle w:val="CommentReference"/>
        </w:rPr>
        <w:commentReference w:id="6"/>
      </w:r>
      <w:r>
        <w:rPr>
          <w:rFonts w:ascii="Times New Roman" w:hAnsi="Times New Roman" w:cs="Times New Roman"/>
          <w:sz w:val="24"/>
          <w:szCs w:val="24"/>
        </w:rPr>
        <w:t xml:space="preserve">(i.e., sample the reservoir continuum once FCR starts to become anoxic, </w:t>
      </w:r>
      <w:commentRangeEnd w:id="3"/>
      <w:r w:rsidR="00AA17A2">
        <w:rPr>
          <w:rStyle w:val="CommentReference"/>
        </w:rPr>
        <w:commentReference w:id="3"/>
      </w:r>
      <w:commentRangeEnd w:id="4"/>
      <w:r w:rsidR="002308EF">
        <w:rPr>
          <w:rStyle w:val="CommentReference"/>
        </w:rPr>
        <w:commentReference w:id="4"/>
      </w:r>
      <w:r>
        <w:rPr>
          <w:rFonts w:ascii="Times New Roman" w:hAnsi="Times New Roman" w:cs="Times New Roman"/>
          <w:sz w:val="24"/>
          <w:szCs w:val="24"/>
        </w:rPr>
        <w:t>but before the oxygenation system is turned on) compared to right after the oxygenation system is turned on (one of these time points would represent an ‘normal’ sampling; one time point would be ‘adaptive’)</w:t>
      </w:r>
    </w:p>
    <w:p w14:paraId="6041F6E4" w14:textId="77777777" w:rsidR="00AA5830" w:rsidRDefault="00AA5830" w:rsidP="00AA5830">
      <w:pPr>
        <w:pStyle w:val="ListParagraph"/>
        <w:numPr>
          <w:ilvl w:val="0"/>
          <w:numId w:val="2"/>
        </w:numPr>
        <w:spacing w:after="0" w:line="240" w:lineRule="auto"/>
        <w:rPr>
          <w:rFonts w:ascii="Times New Roman" w:hAnsi="Times New Roman" w:cs="Times New Roman"/>
          <w:sz w:val="24"/>
          <w:szCs w:val="24"/>
        </w:rPr>
      </w:pPr>
      <w:commentRangeStart w:id="7"/>
      <w:commentRangeStart w:id="8"/>
      <w:r>
        <w:rPr>
          <w:rFonts w:ascii="Times New Roman" w:hAnsi="Times New Roman" w:cs="Times New Roman"/>
          <w:sz w:val="24"/>
          <w:szCs w:val="24"/>
        </w:rPr>
        <w:t>1 adaptive sampling in September – to capture a hurricane (or other multi-rain event) when residence time in the system decreases</w:t>
      </w:r>
      <w:commentRangeEnd w:id="7"/>
      <w:r w:rsidR="003A775B">
        <w:rPr>
          <w:rStyle w:val="CommentReference"/>
        </w:rPr>
        <w:commentReference w:id="7"/>
      </w:r>
      <w:commentRangeEnd w:id="8"/>
      <w:r w:rsidR="00A861FB">
        <w:rPr>
          <w:rStyle w:val="CommentReference"/>
        </w:rPr>
        <w:commentReference w:id="8"/>
      </w:r>
    </w:p>
    <w:p w14:paraId="5DA98582" w14:textId="77777777" w:rsidR="00AA5830" w:rsidRDefault="00AA5830" w:rsidP="00AA5830">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1-2 additional adaptive samplings in June-August: designed to either capture additional switches in oxygen or changes in residence tim</w:t>
      </w:r>
      <w:r w:rsidR="00435A9F">
        <w:rPr>
          <w:rFonts w:ascii="Times New Roman" w:hAnsi="Times New Roman" w:cs="Times New Roman"/>
          <w:sz w:val="24"/>
          <w:szCs w:val="24"/>
        </w:rPr>
        <w:t>e (dependent on rain fall</w:t>
      </w:r>
      <w:r>
        <w:rPr>
          <w:rFonts w:ascii="Times New Roman" w:hAnsi="Times New Roman" w:cs="Times New Roman"/>
          <w:sz w:val="24"/>
          <w:szCs w:val="24"/>
        </w:rPr>
        <w:t xml:space="preserve">, </w:t>
      </w:r>
      <w:commentRangeStart w:id="9"/>
      <w:commentRangeStart w:id="10"/>
      <w:r>
        <w:rPr>
          <w:rFonts w:ascii="Times New Roman" w:hAnsi="Times New Roman" w:cs="Times New Roman"/>
          <w:sz w:val="24"/>
          <w:szCs w:val="24"/>
        </w:rPr>
        <w:t>oxygenation experiments</w:t>
      </w:r>
      <w:commentRangeEnd w:id="9"/>
      <w:r w:rsidR="003A775B">
        <w:rPr>
          <w:rStyle w:val="CommentReference"/>
        </w:rPr>
        <w:commentReference w:id="9"/>
      </w:r>
      <w:commentRangeEnd w:id="10"/>
      <w:r w:rsidR="002308EF">
        <w:rPr>
          <w:rStyle w:val="CommentReference"/>
        </w:rPr>
        <w:commentReference w:id="10"/>
      </w:r>
      <w:r>
        <w:rPr>
          <w:rFonts w:ascii="Times New Roman" w:hAnsi="Times New Roman" w:cs="Times New Roman"/>
          <w:sz w:val="24"/>
          <w:szCs w:val="24"/>
        </w:rPr>
        <w:t xml:space="preserve">, how previous samplings have gone, field morale, </w:t>
      </w:r>
      <w:r w:rsidR="00713B18">
        <w:rPr>
          <w:rFonts w:ascii="Times New Roman" w:hAnsi="Times New Roman" w:cs="Times New Roman"/>
          <w:sz w:val="24"/>
          <w:szCs w:val="24"/>
        </w:rPr>
        <w:t>general logistics and scheduling conflicts)</w:t>
      </w:r>
    </w:p>
    <w:p w14:paraId="4B73AFA8" w14:textId="77777777" w:rsidR="00713B18" w:rsidRDefault="00713B18" w:rsidP="00713B18">
      <w:pPr>
        <w:spacing w:after="0" w:line="240" w:lineRule="auto"/>
        <w:rPr>
          <w:rFonts w:ascii="Times New Roman" w:hAnsi="Times New Roman" w:cs="Times New Roman"/>
          <w:sz w:val="24"/>
          <w:szCs w:val="24"/>
        </w:rPr>
      </w:pPr>
    </w:p>
    <w:p w14:paraId="30269B4C" w14:textId="77777777" w:rsidR="00713B18" w:rsidRDefault="00713B18" w:rsidP="00713B18">
      <w:pPr>
        <w:spacing w:after="0" w:line="240" w:lineRule="auto"/>
        <w:rPr>
          <w:rFonts w:ascii="Times New Roman" w:hAnsi="Times New Roman" w:cs="Times New Roman"/>
          <w:sz w:val="24"/>
          <w:szCs w:val="24"/>
        </w:rPr>
      </w:pPr>
      <w:r w:rsidRPr="00113295">
        <w:rPr>
          <w:rFonts w:ascii="Times New Roman" w:hAnsi="Times New Roman" w:cs="Times New Roman"/>
          <w:i/>
          <w:sz w:val="24"/>
          <w:szCs w:val="24"/>
        </w:rPr>
        <w:t>Sampling locations:</w:t>
      </w:r>
      <w:r>
        <w:rPr>
          <w:rFonts w:ascii="Times New Roman" w:hAnsi="Times New Roman" w:cs="Times New Roman"/>
          <w:sz w:val="24"/>
          <w:szCs w:val="24"/>
        </w:rPr>
        <w:t xml:space="preserve"> designed to capture the full two-reservoir continuum (and the pipeline!)</w:t>
      </w:r>
      <w:r w:rsidR="00113295">
        <w:rPr>
          <w:rFonts w:ascii="Times New Roman" w:hAnsi="Times New Roman" w:cs="Times New Roman"/>
          <w:sz w:val="24"/>
          <w:szCs w:val="24"/>
        </w:rPr>
        <w:t xml:space="preserve"> (total locations = 18-19)</w:t>
      </w:r>
    </w:p>
    <w:p w14:paraId="54206F3A" w14:textId="77777777" w:rsidR="00713B18" w:rsidRDefault="00713B18" w:rsidP="00713B18">
      <w:pPr>
        <w:spacing w:after="0" w:line="240" w:lineRule="auto"/>
        <w:rPr>
          <w:rFonts w:ascii="Times New Roman" w:hAnsi="Times New Roman" w:cs="Times New Roman"/>
          <w:sz w:val="24"/>
          <w:szCs w:val="24"/>
        </w:rPr>
      </w:pPr>
      <w:r>
        <w:rPr>
          <w:rFonts w:ascii="Times New Roman" w:hAnsi="Times New Roman" w:cs="Times New Roman"/>
          <w:sz w:val="24"/>
          <w:szCs w:val="24"/>
        </w:rPr>
        <w:t>BVR: (thanks Whitney for the maps!)</w:t>
      </w:r>
    </w:p>
    <w:p w14:paraId="7B57DBE2" w14:textId="4B0FFE45" w:rsidR="00713B18" w:rsidRDefault="00713B18" w:rsidP="00713B18">
      <w:pPr>
        <w:spacing w:after="0" w:line="240" w:lineRule="auto"/>
        <w:rPr>
          <w:ins w:id="11" w:author="Whitney Woelmer" w:date="2019-03-27T09:09:00Z"/>
          <w:rFonts w:ascii="Times New Roman" w:hAnsi="Times New Roman" w:cs="Times New Roman"/>
          <w:sz w:val="24"/>
          <w:szCs w:val="24"/>
        </w:rPr>
      </w:pPr>
      <w:commentRangeStart w:id="12"/>
      <w:r>
        <w:rPr>
          <w:rFonts w:ascii="Times New Roman" w:hAnsi="Times New Roman" w:cs="Times New Roman"/>
          <w:noProof/>
          <w:sz w:val="24"/>
          <w:szCs w:val="24"/>
        </w:rPr>
        <w:drawing>
          <wp:inline distT="0" distB="0" distL="0" distR="0" wp14:anchorId="4EA18CDF" wp14:editId="26A62772">
            <wp:extent cx="4412512" cy="326573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1739" cy="3294762"/>
                    </a:xfrm>
                    <a:prstGeom prst="rect">
                      <a:avLst/>
                    </a:prstGeom>
                    <a:noFill/>
                  </pic:spPr>
                </pic:pic>
              </a:graphicData>
            </a:graphic>
          </wp:inline>
        </w:drawing>
      </w:r>
      <w:commentRangeEnd w:id="12"/>
      <w:r w:rsidR="003A775B">
        <w:rPr>
          <w:rStyle w:val="CommentReference"/>
        </w:rPr>
        <w:commentReference w:id="12"/>
      </w:r>
    </w:p>
    <w:p w14:paraId="3F9A80B9" w14:textId="57FA38F1" w:rsidR="00A861FB" w:rsidRDefault="00A861FB" w:rsidP="00713B18">
      <w:pPr>
        <w:spacing w:after="0" w:line="240" w:lineRule="auto"/>
        <w:rPr>
          <w:rFonts w:ascii="Times New Roman" w:hAnsi="Times New Roman" w:cs="Times New Roman"/>
          <w:sz w:val="24"/>
          <w:szCs w:val="24"/>
        </w:rPr>
      </w:pPr>
      <w:commentRangeStart w:id="13"/>
      <w:commentRangeStart w:id="14"/>
      <w:commentRangeStart w:id="15"/>
      <w:ins w:id="16" w:author="Whitney Woelmer" w:date="2019-03-27T09:09:00Z">
        <w:r>
          <w:rPr>
            <w:rFonts w:ascii="Times New Roman" w:hAnsi="Times New Roman" w:cs="Times New Roman"/>
            <w:noProof/>
            <w:sz w:val="24"/>
            <w:szCs w:val="24"/>
          </w:rPr>
          <w:lastRenderedPageBreak/>
          <w:drawing>
            <wp:inline distT="0" distB="0" distL="0" distR="0" wp14:anchorId="72F1E306" wp14:editId="2AF38579">
              <wp:extent cx="4658856" cy="34480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68341" cy="3455070"/>
                      </a:xfrm>
                      <a:prstGeom prst="rect">
                        <a:avLst/>
                      </a:prstGeom>
                      <a:noFill/>
                    </pic:spPr>
                  </pic:pic>
                </a:graphicData>
              </a:graphic>
            </wp:inline>
          </w:drawing>
        </w:r>
        <w:commentRangeEnd w:id="13"/>
        <w:r>
          <w:rPr>
            <w:rStyle w:val="CommentReference"/>
          </w:rPr>
          <w:commentReference w:id="13"/>
        </w:r>
      </w:ins>
      <w:commentRangeEnd w:id="14"/>
      <w:r w:rsidR="002308EF">
        <w:rPr>
          <w:rStyle w:val="CommentReference"/>
        </w:rPr>
        <w:commentReference w:id="14"/>
      </w:r>
      <w:commentRangeEnd w:id="15"/>
      <w:r w:rsidR="005009FA">
        <w:rPr>
          <w:rStyle w:val="CommentReference"/>
        </w:rPr>
        <w:commentReference w:id="15"/>
      </w:r>
    </w:p>
    <w:p w14:paraId="749B68CE" w14:textId="77777777" w:rsidR="00713B18" w:rsidRDefault="00713B18" w:rsidP="00713B18">
      <w:pPr>
        <w:spacing w:after="0" w:line="240" w:lineRule="auto"/>
        <w:rPr>
          <w:rFonts w:ascii="Times New Roman" w:hAnsi="Times New Roman" w:cs="Times New Roman"/>
          <w:sz w:val="24"/>
          <w:szCs w:val="24"/>
        </w:rPr>
      </w:pPr>
      <w:commentRangeStart w:id="17"/>
      <w:r>
        <w:rPr>
          <w:rFonts w:ascii="Times New Roman" w:hAnsi="Times New Roman" w:cs="Times New Roman"/>
          <w:sz w:val="24"/>
          <w:szCs w:val="24"/>
        </w:rPr>
        <w:t>BVR highlights/location justification</w:t>
      </w:r>
      <w:r w:rsidR="00113295">
        <w:rPr>
          <w:rFonts w:ascii="Times New Roman" w:hAnsi="Times New Roman" w:cs="Times New Roman"/>
          <w:sz w:val="24"/>
          <w:szCs w:val="24"/>
        </w:rPr>
        <w:t xml:space="preserve"> (n = 7 locations)</w:t>
      </w:r>
      <w:r>
        <w:rPr>
          <w:rFonts w:ascii="Times New Roman" w:hAnsi="Times New Roman" w:cs="Times New Roman"/>
          <w:sz w:val="24"/>
          <w:szCs w:val="24"/>
        </w:rPr>
        <w:t>:</w:t>
      </w:r>
      <w:commentRangeEnd w:id="17"/>
      <w:r w:rsidR="00FF22AB">
        <w:rPr>
          <w:rStyle w:val="CommentReference"/>
        </w:rPr>
        <w:commentReference w:id="17"/>
      </w:r>
    </w:p>
    <w:p w14:paraId="0910A2D9" w14:textId="2FC595D4" w:rsidR="00713B18" w:rsidRDefault="00A861FB" w:rsidP="00713B1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2 inflow sites to capture incoming C, N, P, and </w:t>
      </w:r>
      <w:proofErr w:type="spellStart"/>
      <w:r>
        <w:rPr>
          <w:rFonts w:ascii="Times New Roman" w:hAnsi="Times New Roman" w:cs="Times New Roman"/>
          <w:sz w:val="24"/>
          <w:szCs w:val="24"/>
        </w:rPr>
        <w:t>chl</w:t>
      </w:r>
      <w:proofErr w:type="spellEnd"/>
      <w:r>
        <w:rPr>
          <w:rFonts w:ascii="Times New Roman" w:hAnsi="Times New Roman" w:cs="Times New Roman"/>
          <w:sz w:val="24"/>
          <w:szCs w:val="24"/>
        </w:rPr>
        <w:t>-a</w:t>
      </w:r>
    </w:p>
    <w:p w14:paraId="5E44039F" w14:textId="4A11B105" w:rsidR="00713B18" w:rsidRDefault="00A861FB" w:rsidP="00713B1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High-spatial coverage of the left arm to get an idea of spatial heterogeneity</w:t>
      </w:r>
    </w:p>
    <w:p w14:paraId="60D32D54" w14:textId="77777777" w:rsidR="00713B18" w:rsidRDefault="00713B18" w:rsidP="00713B1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Most importantly, need to capture the outflow from BVR before entering the </w:t>
      </w:r>
      <w:r w:rsidR="00435A9F">
        <w:rPr>
          <w:rFonts w:ascii="Times New Roman" w:hAnsi="Times New Roman" w:cs="Times New Roman"/>
          <w:sz w:val="24"/>
          <w:szCs w:val="24"/>
        </w:rPr>
        <w:t>underground pipe</w:t>
      </w:r>
    </w:p>
    <w:p w14:paraId="207EE77A" w14:textId="77777777" w:rsidR="00713B18" w:rsidRDefault="00713B18" w:rsidP="00713B18">
      <w:pPr>
        <w:pStyle w:val="ListParagraph"/>
        <w:numPr>
          <w:ilvl w:val="0"/>
          <w:numId w:val="3"/>
        </w:numPr>
        <w:spacing w:after="0" w:line="240" w:lineRule="auto"/>
        <w:rPr>
          <w:rFonts w:ascii="Times New Roman" w:hAnsi="Times New Roman" w:cs="Times New Roman"/>
          <w:sz w:val="24"/>
          <w:szCs w:val="24"/>
        </w:rPr>
      </w:pPr>
      <w:r>
        <w:rPr>
          <w:rFonts w:ascii="Times New Roman" w:hAnsi="Times New Roman" w:cs="Times New Roman"/>
          <w:sz w:val="24"/>
          <w:szCs w:val="24"/>
        </w:rPr>
        <w:t>And sample at existing station 50 (mainly just because/for comparisons to deep hole in FCR under changing oxygen conditions)</w:t>
      </w:r>
    </w:p>
    <w:p w14:paraId="3F8305BE" w14:textId="77777777" w:rsidR="00713B18" w:rsidRDefault="00713B18" w:rsidP="00713B18">
      <w:pPr>
        <w:spacing w:after="0" w:line="240" w:lineRule="auto"/>
        <w:rPr>
          <w:rFonts w:ascii="Times New Roman" w:hAnsi="Times New Roman" w:cs="Times New Roman"/>
          <w:sz w:val="24"/>
          <w:szCs w:val="24"/>
        </w:rPr>
      </w:pPr>
    </w:p>
    <w:p w14:paraId="20801C5F" w14:textId="77777777" w:rsidR="00713B18" w:rsidRDefault="00713B18" w:rsidP="00713B18">
      <w:pPr>
        <w:spacing w:after="0" w:line="240" w:lineRule="auto"/>
        <w:rPr>
          <w:rFonts w:ascii="Times New Roman" w:hAnsi="Times New Roman" w:cs="Times New Roman"/>
          <w:sz w:val="24"/>
          <w:szCs w:val="24"/>
        </w:rPr>
      </w:pPr>
      <w:r>
        <w:rPr>
          <w:rFonts w:ascii="Times New Roman" w:hAnsi="Times New Roman" w:cs="Times New Roman"/>
          <w:sz w:val="24"/>
          <w:szCs w:val="24"/>
        </w:rPr>
        <w:t>Stream + FCR: (again, thanks Whitney!)</w:t>
      </w:r>
    </w:p>
    <w:p w14:paraId="6DCD33E3" w14:textId="266F3CF5" w:rsidR="00713B18" w:rsidRDefault="00713B18" w:rsidP="00713B18">
      <w:pPr>
        <w:spacing w:after="0" w:line="240" w:lineRule="auto"/>
        <w:rPr>
          <w:ins w:id="18" w:author="Whitney Woelmer" w:date="2019-03-27T09:24:00Z"/>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44117C" wp14:editId="015FB06C">
            <wp:extent cx="4968163" cy="394467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72722" cy="3948298"/>
                    </a:xfrm>
                    <a:prstGeom prst="rect">
                      <a:avLst/>
                    </a:prstGeom>
                    <a:noFill/>
                  </pic:spPr>
                </pic:pic>
              </a:graphicData>
            </a:graphic>
          </wp:inline>
        </w:drawing>
      </w:r>
      <w:bookmarkStart w:id="19" w:name="_GoBack"/>
    </w:p>
    <w:p w14:paraId="14824D43" w14:textId="271BB9B8" w:rsidR="001C6E2D" w:rsidRDefault="0000376C" w:rsidP="00713B18">
      <w:pPr>
        <w:spacing w:after="0" w:line="240" w:lineRule="auto"/>
        <w:rPr>
          <w:rFonts w:ascii="Times New Roman" w:hAnsi="Times New Roman" w:cs="Times New Roman"/>
          <w:sz w:val="24"/>
          <w:szCs w:val="24"/>
        </w:rPr>
      </w:pPr>
      <w:commentRangeStart w:id="20"/>
      <w:commentRangeEnd w:id="20"/>
      <w:ins w:id="21" w:author="Whitney Woelmer" w:date="2019-03-27T09:26:00Z">
        <w:r>
          <w:rPr>
            <w:rStyle w:val="CommentReference"/>
          </w:rPr>
          <w:commentReference w:id="20"/>
        </w:r>
      </w:ins>
      <w:commentRangeStart w:id="22"/>
      <w:commentRangeEnd w:id="22"/>
      <w:r w:rsidR="005E04E8">
        <w:rPr>
          <w:rStyle w:val="CommentReference"/>
        </w:rPr>
        <w:commentReference w:id="22"/>
      </w:r>
      <w:bookmarkEnd w:id="19"/>
      <w:ins w:id="23" w:author="Whitney Woelmer" w:date="2019-03-27T09:31:00Z">
        <w:r>
          <w:rPr>
            <w:rFonts w:ascii="Times New Roman" w:hAnsi="Times New Roman" w:cs="Times New Roman"/>
            <w:noProof/>
            <w:sz w:val="24"/>
            <w:szCs w:val="24"/>
          </w:rPr>
          <w:drawing>
            <wp:inline distT="0" distB="0" distL="0" distR="0" wp14:anchorId="16ABD422" wp14:editId="49635CF1">
              <wp:extent cx="4526623" cy="35941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0931" cy="3597521"/>
                      </a:xfrm>
                      <a:prstGeom prst="rect">
                        <a:avLst/>
                      </a:prstGeom>
                      <a:noFill/>
                    </pic:spPr>
                  </pic:pic>
                </a:graphicData>
              </a:graphic>
            </wp:inline>
          </w:drawing>
        </w:r>
      </w:ins>
      <w:commentRangeStart w:id="24"/>
      <w:commentRangeEnd w:id="24"/>
      <w:ins w:id="25" w:author="Whitney Woelmer" w:date="2019-03-27T09:24:00Z">
        <w:r w:rsidR="001C6E2D">
          <w:rPr>
            <w:rStyle w:val="CommentReference"/>
          </w:rPr>
          <w:commentReference w:id="24"/>
        </w:r>
      </w:ins>
    </w:p>
    <w:p w14:paraId="744C8153" w14:textId="77777777" w:rsidR="00713B18" w:rsidRDefault="00713B18" w:rsidP="00713B18">
      <w:pPr>
        <w:spacing w:after="0" w:line="240" w:lineRule="auto"/>
        <w:rPr>
          <w:rFonts w:ascii="Times New Roman" w:hAnsi="Times New Roman" w:cs="Times New Roman"/>
          <w:sz w:val="24"/>
          <w:szCs w:val="24"/>
        </w:rPr>
      </w:pPr>
      <w:r>
        <w:rPr>
          <w:rFonts w:ascii="Times New Roman" w:hAnsi="Times New Roman" w:cs="Times New Roman"/>
          <w:sz w:val="24"/>
          <w:szCs w:val="24"/>
        </w:rPr>
        <w:t>Stream + FCR highlights/location justification:</w:t>
      </w:r>
    </w:p>
    <w:p w14:paraId="360A42B7" w14:textId="77777777" w:rsidR="00713B18" w:rsidRDefault="00113295" w:rsidP="00713B1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Stream (n = 5 locations)</w:t>
      </w:r>
    </w:p>
    <w:p w14:paraId="42AE402B" w14:textId="77777777" w:rsidR="00713B18" w:rsidRDefault="00713B18"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Must capture outflow immediately from the closed pipe (what the heck is going on in the dark??)</w:t>
      </w:r>
      <w:ins w:id="26" w:author="Cayelan C. Carey" w:date="2019-03-24T16:14:00Z">
        <w:r w:rsidR="00FF22AB">
          <w:rPr>
            <w:rFonts w:ascii="Times New Roman" w:hAnsi="Times New Roman" w:cs="Times New Roman"/>
            <w:sz w:val="24"/>
            <w:szCs w:val="24"/>
          </w:rPr>
          <w:t xml:space="preserve"> yes!</w:t>
        </w:r>
      </w:ins>
    </w:p>
    <w:p w14:paraId="31E09BB9" w14:textId="77777777" w:rsidR="00713B18" w:rsidRDefault="00713B18"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Sample at a location between the pipeline outflow and the weir</w:t>
      </w:r>
    </w:p>
    <w:p w14:paraId="10C2C37B" w14:textId="03ABEDEB" w:rsidR="00713B18" w:rsidDel="005E04E8" w:rsidRDefault="00113295" w:rsidP="00713B18">
      <w:pPr>
        <w:pStyle w:val="ListParagraph"/>
        <w:numPr>
          <w:ilvl w:val="2"/>
          <w:numId w:val="1"/>
        </w:numPr>
        <w:spacing w:after="0" w:line="240" w:lineRule="auto"/>
        <w:rPr>
          <w:del w:id="27" w:author="Alex Hounshell" w:date="2019-03-27T15:10:00Z"/>
          <w:rFonts w:ascii="Times New Roman" w:hAnsi="Times New Roman" w:cs="Times New Roman"/>
          <w:sz w:val="24"/>
          <w:szCs w:val="24"/>
        </w:rPr>
      </w:pPr>
      <w:del w:id="28" w:author="Alex Hounshell" w:date="2019-03-27T15:10:00Z">
        <w:r w:rsidDel="005E04E8">
          <w:rPr>
            <w:rFonts w:ascii="Times New Roman" w:hAnsi="Times New Roman" w:cs="Times New Roman"/>
            <w:sz w:val="24"/>
            <w:szCs w:val="24"/>
          </w:rPr>
          <w:delText>Sample the forked stream (??) – this may be important under conditions when BVR is actually not connected to FCR</w:delText>
        </w:r>
      </w:del>
    </w:p>
    <w:p w14:paraId="1AD1ECCC" w14:textId="77777777" w:rsidR="00113295" w:rsidRDefault="00113295"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Sample at the weir (if we’re going to have continuous –</w:t>
      </w:r>
      <w:proofErr w:type="spellStart"/>
      <w:r>
        <w:rPr>
          <w:rFonts w:ascii="Times New Roman" w:hAnsi="Times New Roman" w:cs="Times New Roman"/>
          <w:sz w:val="24"/>
          <w:szCs w:val="24"/>
        </w:rPr>
        <w:t>ish</w:t>
      </w:r>
      <w:proofErr w:type="spellEnd"/>
      <w:r>
        <w:rPr>
          <w:rFonts w:ascii="Times New Roman" w:hAnsi="Times New Roman" w:cs="Times New Roman"/>
          <w:sz w:val="24"/>
          <w:szCs w:val="24"/>
        </w:rPr>
        <w:t xml:space="preserve"> discharge there anyway)</w:t>
      </w:r>
      <w:ins w:id="29" w:author="Cayelan C. Carey" w:date="2019-03-24T16:14:00Z">
        <w:r w:rsidR="00FF22AB">
          <w:rPr>
            <w:rFonts w:ascii="Times New Roman" w:hAnsi="Times New Roman" w:cs="Times New Roman"/>
            <w:sz w:val="24"/>
            <w:szCs w:val="24"/>
          </w:rPr>
          <w:t xml:space="preserve"> = yes</w:t>
        </w:r>
      </w:ins>
      <w:ins w:id="30" w:author="Cayelan C. Carey" w:date="2019-03-24T20:24:00Z">
        <w:r w:rsidR="0081651F">
          <w:rPr>
            <w:rFonts w:ascii="Times New Roman" w:hAnsi="Times New Roman" w:cs="Times New Roman"/>
            <w:sz w:val="24"/>
            <w:szCs w:val="24"/>
          </w:rPr>
          <w:t>!</w:t>
        </w:r>
      </w:ins>
    </w:p>
    <w:p w14:paraId="027620E9" w14:textId="77777777" w:rsidR="00113295" w:rsidRDefault="00113295" w:rsidP="00713B18">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Sample right before the stream enters FCR</w:t>
      </w:r>
    </w:p>
    <w:p w14:paraId="08D9331C" w14:textId="77777777" w:rsidR="00113295" w:rsidRDefault="00113295" w:rsidP="00113295">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FCR (n = 6-7 locations)</w:t>
      </w:r>
    </w:p>
    <w:p w14:paraId="066D2F67" w14:textId="67CB2560" w:rsidR="0000376C" w:rsidRDefault="0000376C" w:rsidP="00113295">
      <w:pPr>
        <w:pStyle w:val="ListParagraph"/>
        <w:numPr>
          <w:ilvl w:val="2"/>
          <w:numId w:val="1"/>
        </w:numPr>
        <w:spacing w:after="0" w:line="240" w:lineRule="auto"/>
        <w:rPr>
          <w:ins w:id="31" w:author="Whitney Woelmer" w:date="2019-03-27T09:25:00Z"/>
          <w:rFonts w:ascii="Times New Roman" w:hAnsi="Times New Roman" w:cs="Times New Roman"/>
          <w:sz w:val="24"/>
          <w:szCs w:val="24"/>
        </w:rPr>
      </w:pPr>
      <w:ins w:id="32" w:author="Whitney Woelmer" w:date="2019-03-27T09:25:00Z">
        <w:r>
          <w:rPr>
            <w:rFonts w:ascii="Times New Roman" w:hAnsi="Times New Roman" w:cs="Times New Roman"/>
            <w:sz w:val="24"/>
            <w:szCs w:val="24"/>
          </w:rPr>
          <w:t>Sample wetland inflow stream</w:t>
        </w:r>
      </w:ins>
    </w:p>
    <w:p w14:paraId="0F8A6FF3" w14:textId="6B8FCB0A" w:rsidR="00113295" w:rsidRDefault="00113295" w:rsidP="00113295">
      <w:pPr>
        <w:pStyle w:val="ListParagraph"/>
        <w:numPr>
          <w:ilvl w:val="2"/>
          <w:numId w:val="1"/>
        </w:numPr>
        <w:spacing w:after="0" w:line="240" w:lineRule="auto"/>
        <w:rPr>
          <w:rFonts w:ascii="Times New Roman" w:hAnsi="Times New Roman" w:cs="Times New Roman"/>
          <w:sz w:val="24"/>
          <w:szCs w:val="24"/>
        </w:rPr>
      </w:pPr>
      <w:del w:id="33" w:author="Whitney Woelmer" w:date="2019-03-27T09:24:00Z">
        <w:r w:rsidDel="0000376C">
          <w:rPr>
            <w:rFonts w:ascii="Times New Roman" w:hAnsi="Times New Roman" w:cs="Times New Roman"/>
            <w:sz w:val="24"/>
            <w:szCs w:val="24"/>
          </w:rPr>
          <w:delText>Mainly just sample the current sampling locations in FCR (</w:delText>
        </w:r>
      </w:del>
      <w:ins w:id="34" w:author="Cayelan C. Carey" w:date="2019-03-24T20:30:00Z">
        <w:del w:id="35" w:author="Whitney Woelmer" w:date="2019-03-27T09:24:00Z">
          <w:r w:rsidR="00B85BB6" w:rsidDel="0000376C">
            <w:rPr>
              <w:rFonts w:ascii="Times New Roman" w:hAnsi="Times New Roman" w:cs="Times New Roman"/>
              <w:sz w:val="24"/>
              <w:szCs w:val="24"/>
            </w:rPr>
            <w:delText xml:space="preserve">wetland </w:delText>
          </w:r>
        </w:del>
      </w:ins>
      <w:ins w:id="36" w:author="Cayelan C. Carey" w:date="2019-03-24T20:36:00Z">
        <w:del w:id="37" w:author="Whitney Woelmer" w:date="2019-03-27T09:24:00Z">
          <w:r w:rsidR="00952F7D" w:rsidDel="0000376C">
            <w:rPr>
              <w:rFonts w:ascii="Times New Roman" w:hAnsi="Times New Roman" w:cs="Times New Roman"/>
              <w:sz w:val="24"/>
              <w:szCs w:val="24"/>
            </w:rPr>
            <w:delText>or</w:delText>
          </w:r>
        </w:del>
      </w:ins>
      <w:ins w:id="38" w:author="Cayelan C. Carey" w:date="2019-03-24T20:30:00Z">
        <w:del w:id="39" w:author="Whitney Woelmer" w:date="2019-03-27T09:24:00Z">
          <w:r w:rsidR="00B85BB6" w:rsidDel="0000376C">
            <w:rPr>
              <w:rFonts w:ascii="Times New Roman" w:hAnsi="Times New Roman" w:cs="Times New Roman"/>
              <w:sz w:val="24"/>
              <w:szCs w:val="24"/>
            </w:rPr>
            <w:delText xml:space="preserve"> </w:delText>
          </w:r>
        </w:del>
      </w:ins>
      <w:del w:id="40" w:author="Whitney Woelmer" w:date="2019-03-27T09:24:00Z">
        <w:r w:rsidDel="0000376C">
          <w:rPr>
            <w:rFonts w:ascii="Times New Roman" w:hAnsi="Times New Roman" w:cs="Times New Roman"/>
            <w:sz w:val="24"/>
            <w:szCs w:val="24"/>
          </w:rPr>
          <w:delText xml:space="preserve">10, 20, </w:delText>
        </w:r>
      </w:del>
      <w:ins w:id="41" w:author="Cayelan C. Carey" w:date="2019-03-24T20:24:00Z">
        <w:del w:id="42" w:author="Whitney Woelmer" w:date="2019-03-27T09:24:00Z">
          <w:r w:rsidR="0081651F" w:rsidDel="0000376C">
            <w:rPr>
              <w:rFonts w:ascii="Times New Roman" w:hAnsi="Times New Roman" w:cs="Times New Roman"/>
              <w:sz w:val="24"/>
              <w:szCs w:val="24"/>
            </w:rPr>
            <w:delText xml:space="preserve">30, </w:delText>
          </w:r>
        </w:del>
      </w:ins>
      <w:del w:id="43" w:author="Whitney Woelmer" w:date="2019-03-27T09:24:00Z">
        <w:r w:rsidDel="0000376C">
          <w:rPr>
            <w:rFonts w:ascii="Times New Roman" w:hAnsi="Times New Roman" w:cs="Times New Roman"/>
            <w:sz w:val="24"/>
            <w:szCs w:val="24"/>
          </w:rPr>
          <w:delText>45, 50)</w:delText>
        </w:r>
      </w:del>
      <w:ins w:id="44" w:author="Whitney Woelmer" w:date="2019-03-27T09:24:00Z">
        <w:r w:rsidR="0000376C">
          <w:rPr>
            <w:rFonts w:ascii="Times New Roman" w:hAnsi="Times New Roman" w:cs="Times New Roman"/>
            <w:sz w:val="24"/>
            <w:szCs w:val="24"/>
          </w:rPr>
          <w:t xml:space="preserve">Sample sites 10 (?), 20, 30, 40, 45, &amp; </w:t>
        </w:r>
      </w:ins>
      <w:ins w:id="45" w:author="Whitney Woelmer" w:date="2019-03-27T09:25:00Z">
        <w:r w:rsidR="0000376C">
          <w:rPr>
            <w:rFonts w:ascii="Times New Roman" w:hAnsi="Times New Roman" w:cs="Times New Roman"/>
            <w:sz w:val="24"/>
            <w:szCs w:val="24"/>
          </w:rPr>
          <w:t>50</w:t>
        </w:r>
      </w:ins>
    </w:p>
    <w:p w14:paraId="4CF57F48" w14:textId="77777777" w:rsidR="00113295" w:rsidRDefault="00113295" w:rsidP="00113295">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Then add a sampling location for the spillway</w:t>
      </w:r>
    </w:p>
    <w:p w14:paraId="0120B8BA" w14:textId="77777777" w:rsidR="00113295" w:rsidRDefault="00113295" w:rsidP="00113295">
      <w:pPr>
        <w:pStyle w:val="ListParagraph"/>
        <w:numPr>
          <w:ilvl w:val="2"/>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Add station 25 on reservoir continuum days</w:t>
      </w:r>
    </w:p>
    <w:p w14:paraId="5F5B5EFB" w14:textId="77777777" w:rsidR="00113295" w:rsidRDefault="00113295" w:rsidP="00113295">
      <w:pPr>
        <w:spacing w:after="0" w:line="240" w:lineRule="auto"/>
        <w:rPr>
          <w:rFonts w:ascii="Times New Roman" w:hAnsi="Times New Roman" w:cs="Times New Roman"/>
          <w:sz w:val="24"/>
          <w:szCs w:val="24"/>
        </w:rPr>
      </w:pPr>
    </w:p>
    <w:p w14:paraId="4F57B1DA" w14:textId="77777777" w:rsidR="00113295" w:rsidRDefault="00113295" w:rsidP="00113295">
      <w:pPr>
        <w:spacing w:after="0" w:line="240" w:lineRule="auto"/>
        <w:rPr>
          <w:rFonts w:ascii="Times New Roman" w:hAnsi="Times New Roman" w:cs="Times New Roman"/>
          <w:sz w:val="24"/>
          <w:szCs w:val="24"/>
        </w:rPr>
      </w:pPr>
      <w:r w:rsidRPr="00113295">
        <w:rPr>
          <w:rFonts w:ascii="Times New Roman" w:hAnsi="Times New Roman" w:cs="Times New Roman"/>
          <w:i/>
          <w:sz w:val="24"/>
          <w:szCs w:val="24"/>
        </w:rPr>
        <w:t>Parameters collected:</w:t>
      </w:r>
      <w:r>
        <w:rPr>
          <w:rFonts w:ascii="Times New Roman" w:hAnsi="Times New Roman" w:cs="Times New Roman"/>
          <w:sz w:val="24"/>
          <w:szCs w:val="24"/>
        </w:rPr>
        <w:t xml:space="preserve"> </w:t>
      </w:r>
      <w:commentRangeStart w:id="46"/>
      <w:commentRangeStart w:id="47"/>
      <w:r>
        <w:rPr>
          <w:rFonts w:ascii="Times New Roman" w:hAnsi="Times New Roman" w:cs="Times New Roman"/>
          <w:sz w:val="24"/>
          <w:szCs w:val="24"/>
        </w:rPr>
        <w:t>surface only (0.1 m)!</w:t>
      </w:r>
      <w:commentRangeEnd w:id="46"/>
      <w:r w:rsidR="0081651F">
        <w:rPr>
          <w:rStyle w:val="CommentReference"/>
        </w:rPr>
        <w:commentReference w:id="46"/>
      </w:r>
      <w:commentRangeEnd w:id="47"/>
      <w:r w:rsidR="005E04E8">
        <w:rPr>
          <w:rStyle w:val="CommentReference"/>
        </w:rPr>
        <w:commentReference w:id="47"/>
      </w:r>
    </w:p>
    <w:p w14:paraId="724EE85C"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YSI cast (again, surface only!)</w:t>
      </w:r>
    </w:p>
    <w:p w14:paraId="58350E67"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Total nutrients (N, </w:t>
      </w:r>
      <w:commentRangeStart w:id="48"/>
      <w:commentRangeStart w:id="49"/>
      <w:r>
        <w:rPr>
          <w:rFonts w:ascii="Times New Roman" w:hAnsi="Times New Roman" w:cs="Times New Roman"/>
          <w:sz w:val="24"/>
          <w:szCs w:val="24"/>
        </w:rPr>
        <w:t>P</w:t>
      </w:r>
      <w:commentRangeEnd w:id="48"/>
      <w:r w:rsidR="0081651F">
        <w:rPr>
          <w:rStyle w:val="CommentReference"/>
        </w:rPr>
        <w:commentReference w:id="48"/>
      </w:r>
      <w:commentRangeEnd w:id="49"/>
      <w:r w:rsidR="005E04E8">
        <w:rPr>
          <w:rStyle w:val="CommentReference"/>
        </w:rPr>
        <w:commentReference w:id="49"/>
      </w:r>
      <w:r>
        <w:rPr>
          <w:rFonts w:ascii="Times New Roman" w:hAnsi="Times New Roman" w:cs="Times New Roman"/>
          <w:sz w:val="24"/>
          <w:szCs w:val="24"/>
        </w:rPr>
        <w:t>)</w:t>
      </w:r>
    </w:p>
    <w:p w14:paraId="06765E5D"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Dissolved nutrients (N, P, DOC)</w:t>
      </w:r>
    </w:p>
    <w:p w14:paraId="060EBA34" w14:textId="77777777" w:rsidR="00113295" w:rsidRDefault="00113295" w:rsidP="0011329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OM quality (combusted, glass vial, filtered in field – essentially same protocol as DOC)</w:t>
      </w:r>
    </w:p>
    <w:p w14:paraId="7E0A1B01" w14:textId="77777777" w:rsidR="00113295" w:rsidRDefault="0081651F" w:rsidP="00113295">
      <w:pPr>
        <w:spacing w:after="0" w:line="240" w:lineRule="auto"/>
        <w:ind w:firstLine="720"/>
        <w:rPr>
          <w:rFonts w:ascii="Times New Roman" w:hAnsi="Times New Roman" w:cs="Times New Roman"/>
          <w:sz w:val="24"/>
          <w:szCs w:val="24"/>
        </w:rPr>
      </w:pPr>
      <w:ins w:id="50" w:author="Cayelan C. Carey" w:date="2019-03-24T20:28:00Z">
        <w:r>
          <w:rPr>
            <w:rFonts w:ascii="Times New Roman" w:hAnsi="Times New Roman" w:cs="Times New Roman"/>
            <w:sz w:val="24"/>
            <w:szCs w:val="24"/>
          </w:rPr>
          <w:t xml:space="preserve">Filtered </w:t>
        </w:r>
      </w:ins>
      <w:proofErr w:type="spellStart"/>
      <w:r w:rsidR="00113295">
        <w:rPr>
          <w:rFonts w:ascii="Times New Roman" w:hAnsi="Times New Roman" w:cs="Times New Roman"/>
          <w:sz w:val="24"/>
          <w:szCs w:val="24"/>
        </w:rPr>
        <w:t>Chl</w:t>
      </w:r>
      <w:proofErr w:type="spellEnd"/>
      <w:r w:rsidR="00113295">
        <w:rPr>
          <w:rFonts w:ascii="Times New Roman" w:hAnsi="Times New Roman" w:cs="Times New Roman"/>
          <w:sz w:val="24"/>
          <w:szCs w:val="24"/>
        </w:rPr>
        <w:t>-a</w:t>
      </w:r>
    </w:p>
    <w:p w14:paraId="64BAE574" w14:textId="77777777" w:rsidR="00435A9F" w:rsidRDefault="00435A9F" w:rsidP="00435A9F">
      <w:pPr>
        <w:spacing w:after="0" w:line="240" w:lineRule="auto"/>
        <w:ind w:left="720"/>
        <w:rPr>
          <w:rFonts w:ascii="Times New Roman" w:hAnsi="Times New Roman" w:cs="Times New Roman"/>
          <w:sz w:val="24"/>
          <w:szCs w:val="24"/>
        </w:rPr>
      </w:pPr>
      <w:commentRangeStart w:id="51"/>
      <w:commentRangeStart w:id="52"/>
      <w:r>
        <w:rPr>
          <w:rFonts w:ascii="Times New Roman" w:hAnsi="Times New Roman" w:cs="Times New Roman"/>
          <w:sz w:val="24"/>
          <w:szCs w:val="24"/>
        </w:rPr>
        <w:t>BDOC experiments (something to think about…may be good to conduct BDOC experiments on subset of time points, locations, etc.)</w:t>
      </w:r>
      <w:commentRangeEnd w:id="51"/>
      <w:r>
        <w:rPr>
          <w:rStyle w:val="CommentReference"/>
        </w:rPr>
        <w:commentReference w:id="51"/>
      </w:r>
      <w:commentRangeEnd w:id="52"/>
      <w:r w:rsidR="0081651F">
        <w:rPr>
          <w:rStyle w:val="CommentReference"/>
        </w:rPr>
        <w:commentReference w:id="52"/>
      </w:r>
    </w:p>
    <w:p w14:paraId="71018926" w14:textId="77777777" w:rsidR="00435A9F" w:rsidRDefault="00435A9F" w:rsidP="00435A9F">
      <w:pPr>
        <w:spacing w:after="0" w:line="240" w:lineRule="auto"/>
        <w:rPr>
          <w:rFonts w:ascii="Times New Roman" w:hAnsi="Times New Roman" w:cs="Times New Roman"/>
          <w:sz w:val="24"/>
          <w:szCs w:val="24"/>
        </w:rPr>
      </w:pPr>
    </w:p>
    <w:p w14:paraId="62F77A3A" w14:textId="77777777" w:rsidR="00435A9F" w:rsidRDefault="00435A9F" w:rsidP="00435A9F">
      <w:pPr>
        <w:spacing w:after="0" w:line="240" w:lineRule="auto"/>
        <w:rPr>
          <w:rFonts w:ascii="Times New Roman" w:hAnsi="Times New Roman" w:cs="Times New Roman"/>
          <w:sz w:val="24"/>
          <w:szCs w:val="24"/>
        </w:rPr>
      </w:pPr>
      <w:r>
        <w:rPr>
          <w:rFonts w:ascii="Times New Roman" w:hAnsi="Times New Roman" w:cs="Times New Roman"/>
          <w:i/>
          <w:sz w:val="24"/>
          <w:szCs w:val="24"/>
        </w:rPr>
        <w:t>Personnel and logistics:</w:t>
      </w:r>
    </w:p>
    <w:p w14:paraId="4B18F3FD" w14:textId="77777777" w:rsidR="00435A9F" w:rsidRDefault="00435A9F" w:rsidP="00435A9F">
      <w:pPr>
        <w:spacing w:after="0" w:line="240" w:lineRule="auto"/>
        <w:rPr>
          <w:rFonts w:ascii="Times New Roman" w:hAnsi="Times New Roman" w:cs="Times New Roman"/>
          <w:sz w:val="24"/>
          <w:szCs w:val="24"/>
        </w:rPr>
      </w:pPr>
      <w:r>
        <w:rPr>
          <w:rFonts w:ascii="Times New Roman" w:hAnsi="Times New Roman" w:cs="Times New Roman"/>
          <w:sz w:val="24"/>
          <w:szCs w:val="24"/>
        </w:rPr>
        <w:t>Have two sampling teams for each reservoir continuum day:</w:t>
      </w:r>
    </w:p>
    <w:p w14:paraId="1755007D" w14:textId="77777777" w:rsidR="00435A9F" w:rsidRDefault="00435A9F" w:rsidP="00435A9F">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Team 1 (2-3 people): Sampling FCR and stream reach using small boat w/ electric motor (may be able to rent fleet car for the day?)</w:t>
      </w:r>
    </w:p>
    <w:p w14:paraId="33006B24" w14:textId="77777777" w:rsidR="00435A9F" w:rsidRDefault="00435A9F" w:rsidP="00435A9F">
      <w:pPr>
        <w:spacing w:after="0" w:line="240" w:lineRule="auto"/>
        <w:ind w:left="720"/>
        <w:rPr>
          <w:ins w:id="53" w:author="Cayelan C. Carey" w:date="2019-03-24T20:31:00Z"/>
          <w:rFonts w:ascii="Times New Roman" w:hAnsi="Times New Roman" w:cs="Times New Roman"/>
          <w:sz w:val="24"/>
          <w:szCs w:val="24"/>
        </w:rPr>
      </w:pPr>
      <w:r>
        <w:rPr>
          <w:rFonts w:ascii="Times New Roman" w:hAnsi="Times New Roman" w:cs="Times New Roman"/>
          <w:sz w:val="24"/>
          <w:szCs w:val="24"/>
        </w:rPr>
        <w:t>Team 2 (3 people): Sampling BVR using john boat</w:t>
      </w:r>
    </w:p>
    <w:p w14:paraId="321B129B" w14:textId="77777777" w:rsidR="00B85BB6" w:rsidRDefault="00B85BB6" w:rsidP="00435A9F">
      <w:pPr>
        <w:spacing w:after="0" w:line="240" w:lineRule="auto"/>
        <w:ind w:left="720"/>
        <w:rPr>
          <w:ins w:id="54" w:author="Cayelan C. Carey" w:date="2019-03-24T20:31:00Z"/>
          <w:rFonts w:ascii="Times New Roman" w:hAnsi="Times New Roman" w:cs="Times New Roman"/>
          <w:sz w:val="24"/>
          <w:szCs w:val="24"/>
        </w:rPr>
      </w:pPr>
    </w:p>
    <w:p w14:paraId="53A58592" w14:textId="77777777" w:rsidR="00B85BB6" w:rsidRDefault="00B85BB6" w:rsidP="00435A9F">
      <w:pPr>
        <w:spacing w:after="0" w:line="240" w:lineRule="auto"/>
        <w:ind w:left="720"/>
        <w:rPr>
          <w:ins w:id="55" w:author="Cayelan C. Carey" w:date="2019-03-24T20:31:00Z"/>
          <w:rFonts w:ascii="Times New Roman" w:hAnsi="Times New Roman" w:cs="Times New Roman"/>
          <w:sz w:val="24"/>
          <w:szCs w:val="24"/>
        </w:rPr>
      </w:pPr>
    </w:p>
    <w:p w14:paraId="100213E6" w14:textId="1D0965DD" w:rsidR="00B85BB6" w:rsidRDefault="00B85BB6" w:rsidP="00435A9F">
      <w:pPr>
        <w:spacing w:after="0" w:line="240" w:lineRule="auto"/>
        <w:ind w:left="720"/>
        <w:rPr>
          <w:ins w:id="56" w:author="Whitney Woelmer" w:date="2019-03-27T09:32:00Z"/>
          <w:rFonts w:ascii="Times New Roman" w:hAnsi="Times New Roman" w:cs="Times New Roman"/>
          <w:sz w:val="24"/>
          <w:szCs w:val="24"/>
        </w:rPr>
      </w:pPr>
      <w:ins w:id="57" w:author="Cayelan C. Carey" w:date="2019-03-24T20:31:00Z">
        <w:r>
          <w:rPr>
            <w:rFonts w:ascii="Times New Roman" w:hAnsi="Times New Roman" w:cs="Times New Roman"/>
            <w:sz w:val="24"/>
            <w:szCs w:val="24"/>
          </w:rPr>
          <w:t xml:space="preserve">I count up to 20 sites </w:t>
        </w:r>
      </w:ins>
      <w:ins w:id="58" w:author="Cayelan C. Carey" w:date="2019-03-24T20:38:00Z">
        <w:r w:rsidR="00952F7D">
          <w:rPr>
            <w:rFonts w:ascii="Times New Roman" w:hAnsi="Times New Roman" w:cs="Times New Roman"/>
            <w:sz w:val="24"/>
            <w:szCs w:val="24"/>
          </w:rPr>
          <w:t>x</w:t>
        </w:r>
      </w:ins>
      <w:ins w:id="59" w:author="Cayelan C. Carey" w:date="2019-03-24T20:31:00Z">
        <w:r>
          <w:rPr>
            <w:rFonts w:ascii="Times New Roman" w:hAnsi="Times New Roman" w:cs="Times New Roman"/>
            <w:sz w:val="24"/>
            <w:szCs w:val="24"/>
          </w:rPr>
          <w:t xml:space="preserve"> 10 days = 400 samples assuming you do </w:t>
        </w:r>
        <w:commentRangeStart w:id="60"/>
        <w:r>
          <w:rPr>
            <w:rFonts w:ascii="Times New Roman" w:hAnsi="Times New Roman" w:cs="Times New Roman"/>
            <w:sz w:val="24"/>
            <w:szCs w:val="24"/>
          </w:rPr>
          <w:t>2 reps at each site</w:t>
        </w:r>
      </w:ins>
      <w:commentRangeEnd w:id="60"/>
      <w:r w:rsidR="0000376C">
        <w:rPr>
          <w:rStyle w:val="CommentReference"/>
        </w:rPr>
        <w:commentReference w:id="60"/>
      </w:r>
      <w:ins w:id="61" w:author="Cayelan C. Carey" w:date="2019-03-24T20:31:00Z">
        <w:r>
          <w:rPr>
            <w:rFonts w:ascii="Times New Roman" w:hAnsi="Times New Roman" w:cs="Times New Roman"/>
            <w:sz w:val="24"/>
            <w:szCs w:val="24"/>
          </w:rPr>
          <w:t>.</w:t>
        </w:r>
      </w:ins>
      <w:ins w:id="62" w:author="Cayelan C. Carey" w:date="2019-03-24T20:32:00Z">
        <w:r>
          <w:rPr>
            <w:rFonts w:ascii="Times New Roman" w:hAnsi="Times New Roman" w:cs="Times New Roman"/>
            <w:sz w:val="24"/>
            <w:szCs w:val="24"/>
          </w:rPr>
          <w:t xml:space="preserve"> </w:t>
        </w:r>
      </w:ins>
      <w:ins w:id="63" w:author="Cayelan C. Carey" w:date="2019-03-24T20:34:00Z">
        <w:r>
          <w:rPr>
            <w:rFonts w:ascii="Times New Roman" w:hAnsi="Times New Roman" w:cs="Times New Roman"/>
            <w:sz w:val="24"/>
            <w:szCs w:val="24"/>
          </w:rPr>
          <w:t xml:space="preserve">That’s a lot of samples! </w:t>
        </w:r>
      </w:ins>
      <w:ins w:id="64" w:author="Cayelan C. Carey" w:date="2019-03-24T20:35:00Z">
        <w:r w:rsidR="00952F7D">
          <w:rPr>
            <w:rFonts w:ascii="Times New Roman" w:hAnsi="Times New Roman" w:cs="Times New Roman"/>
            <w:sz w:val="24"/>
            <w:szCs w:val="24"/>
          </w:rPr>
          <w:t>My question for you two is: what is more important, fewer sites but more days or more sites but fewer days? (space vs time, the eternal tradeoff…)</w:t>
        </w:r>
      </w:ins>
    </w:p>
    <w:p w14:paraId="0C959D84" w14:textId="62C87657" w:rsidR="0000376C" w:rsidRDefault="0000376C" w:rsidP="00435A9F">
      <w:pPr>
        <w:spacing w:after="0" w:line="240" w:lineRule="auto"/>
        <w:ind w:left="720"/>
        <w:rPr>
          <w:ins w:id="65" w:author="Whitney Woelmer" w:date="2019-03-27T09:32:00Z"/>
          <w:rFonts w:ascii="Times New Roman" w:hAnsi="Times New Roman" w:cs="Times New Roman"/>
          <w:sz w:val="24"/>
          <w:szCs w:val="24"/>
        </w:rPr>
      </w:pPr>
    </w:p>
    <w:p w14:paraId="3F70D9F2" w14:textId="5B031E40" w:rsidR="0000376C" w:rsidRDefault="0000376C" w:rsidP="00435A9F">
      <w:pPr>
        <w:spacing w:after="0" w:line="240" w:lineRule="auto"/>
        <w:ind w:left="720"/>
        <w:rPr>
          <w:ins w:id="66" w:author="Whitney Woelmer" w:date="2019-03-27T09:36:00Z"/>
          <w:rFonts w:ascii="Times New Roman" w:hAnsi="Times New Roman" w:cs="Times New Roman"/>
          <w:sz w:val="24"/>
          <w:szCs w:val="24"/>
        </w:rPr>
      </w:pPr>
      <w:ins w:id="67" w:author="Whitney Woelmer" w:date="2019-03-27T09:32:00Z">
        <w:r>
          <w:rPr>
            <w:rFonts w:ascii="Times New Roman" w:hAnsi="Times New Roman" w:cs="Times New Roman"/>
            <w:sz w:val="24"/>
            <w:szCs w:val="24"/>
          </w:rPr>
          <w:t>WW</w:t>
        </w:r>
      </w:ins>
      <w:ins w:id="68" w:author="Whitney Woelmer" w:date="2019-03-27T09:33:00Z">
        <w:r>
          <w:rPr>
            <w:rFonts w:ascii="Times New Roman" w:hAnsi="Times New Roman" w:cs="Times New Roman"/>
            <w:sz w:val="24"/>
            <w:szCs w:val="24"/>
          </w:rPr>
          <w:t>: as my questions are developing, I think I’m more interested in higher spatial coverage</w:t>
        </w:r>
      </w:ins>
      <w:ins w:id="69" w:author="Whitney Woelmer" w:date="2019-03-27T09:38:00Z">
        <w:r w:rsidR="00D17E5E">
          <w:rPr>
            <w:rFonts w:ascii="Times New Roman" w:hAnsi="Times New Roman" w:cs="Times New Roman"/>
            <w:sz w:val="24"/>
            <w:szCs w:val="24"/>
          </w:rPr>
          <w:t xml:space="preserve"> but fewer days</w:t>
        </w:r>
      </w:ins>
      <w:ins w:id="70" w:author="Whitney Woelmer" w:date="2019-03-27T09:33:00Z">
        <w:r>
          <w:rPr>
            <w:rFonts w:ascii="Times New Roman" w:hAnsi="Times New Roman" w:cs="Times New Roman"/>
            <w:sz w:val="24"/>
            <w:szCs w:val="24"/>
          </w:rPr>
          <w:t xml:space="preserve">. </w:t>
        </w:r>
      </w:ins>
      <w:ins w:id="71" w:author="Whitney Woelmer" w:date="2019-03-27T09:38:00Z">
        <w:r w:rsidR="00D17E5E">
          <w:rPr>
            <w:rFonts w:ascii="Times New Roman" w:hAnsi="Times New Roman" w:cs="Times New Roman"/>
            <w:sz w:val="24"/>
            <w:szCs w:val="24"/>
          </w:rPr>
          <w:t xml:space="preserve">With the changes I am </w:t>
        </w:r>
      </w:ins>
      <w:ins w:id="72" w:author="Whitney Woelmer" w:date="2019-03-27T09:33:00Z">
        <w:r>
          <w:rPr>
            <w:rFonts w:ascii="Times New Roman" w:hAnsi="Times New Roman" w:cs="Times New Roman"/>
            <w:sz w:val="24"/>
            <w:szCs w:val="24"/>
          </w:rPr>
          <w:t>propos</w:t>
        </w:r>
      </w:ins>
      <w:ins w:id="73" w:author="Whitney Woelmer" w:date="2019-03-27T09:38:00Z">
        <w:r w:rsidR="00D17E5E">
          <w:rPr>
            <w:rFonts w:ascii="Times New Roman" w:hAnsi="Times New Roman" w:cs="Times New Roman"/>
            <w:sz w:val="24"/>
            <w:szCs w:val="24"/>
          </w:rPr>
          <w:t>ing right now</w:t>
        </w:r>
      </w:ins>
      <w:ins w:id="74" w:author="Whitney Woelmer" w:date="2019-03-27T09:33:00Z">
        <w:r>
          <w:rPr>
            <w:rFonts w:ascii="Times New Roman" w:hAnsi="Times New Roman" w:cs="Times New Roman"/>
            <w:sz w:val="24"/>
            <w:szCs w:val="24"/>
          </w:rPr>
          <w:t xml:space="preserve">, there are </w:t>
        </w:r>
      </w:ins>
      <w:ins w:id="75" w:author="Whitney Woelmer" w:date="2019-03-27T09:34:00Z">
        <w:r>
          <w:rPr>
            <w:rFonts w:ascii="Times New Roman" w:hAnsi="Times New Roman" w:cs="Times New Roman"/>
            <w:sz w:val="24"/>
            <w:szCs w:val="24"/>
          </w:rPr>
          <w:t>5 within-reservoir sites in BVR and FCR, 2 inflows to both BVR</w:t>
        </w:r>
      </w:ins>
      <w:ins w:id="76" w:author="Whitney Woelmer" w:date="2019-03-27T09:35:00Z">
        <w:r w:rsidR="00D17E5E">
          <w:rPr>
            <w:rFonts w:ascii="Times New Roman" w:hAnsi="Times New Roman" w:cs="Times New Roman"/>
            <w:sz w:val="24"/>
            <w:szCs w:val="24"/>
          </w:rPr>
          <w:t xml:space="preserve"> (left and right arm)</w:t>
        </w:r>
      </w:ins>
      <w:ins w:id="77" w:author="Whitney Woelmer" w:date="2019-03-27T09:34:00Z">
        <w:r>
          <w:rPr>
            <w:rFonts w:ascii="Times New Roman" w:hAnsi="Times New Roman" w:cs="Times New Roman"/>
            <w:sz w:val="24"/>
            <w:szCs w:val="24"/>
          </w:rPr>
          <w:t xml:space="preserve"> and FCR</w:t>
        </w:r>
      </w:ins>
      <w:ins w:id="78" w:author="Whitney Woelmer" w:date="2019-03-27T09:35:00Z">
        <w:r w:rsidR="00D17E5E">
          <w:rPr>
            <w:rFonts w:ascii="Times New Roman" w:hAnsi="Times New Roman" w:cs="Times New Roman"/>
            <w:sz w:val="24"/>
            <w:szCs w:val="24"/>
          </w:rPr>
          <w:t xml:space="preserve"> (wetland and stream)</w:t>
        </w:r>
      </w:ins>
      <w:ins w:id="79" w:author="Whitney Woelmer" w:date="2019-03-27T09:34:00Z">
        <w:r>
          <w:rPr>
            <w:rFonts w:ascii="Times New Roman" w:hAnsi="Times New Roman" w:cs="Times New Roman"/>
            <w:sz w:val="24"/>
            <w:szCs w:val="24"/>
          </w:rPr>
          <w:t>, and one outflow for each reservoir (at the pipe in BVR and at the</w:t>
        </w:r>
      </w:ins>
      <w:ins w:id="80" w:author="Whitney Woelmer" w:date="2019-03-27T09:35:00Z">
        <w:r>
          <w:rPr>
            <w:rFonts w:ascii="Times New Roman" w:hAnsi="Times New Roman" w:cs="Times New Roman"/>
            <w:sz w:val="24"/>
            <w:szCs w:val="24"/>
          </w:rPr>
          <w:t xml:space="preserve"> spillway in FCR)</w:t>
        </w:r>
        <w:r w:rsidR="00D17E5E">
          <w:rPr>
            <w:rFonts w:ascii="Times New Roman" w:hAnsi="Times New Roman" w:cs="Times New Roman"/>
            <w:sz w:val="24"/>
            <w:szCs w:val="24"/>
          </w:rPr>
          <w:t xml:space="preserve">. Then we have high spatial coverage of the </w:t>
        </w:r>
        <w:proofErr w:type="spellStart"/>
        <w:r w:rsidR="00D17E5E">
          <w:rPr>
            <w:rFonts w:ascii="Times New Roman" w:hAnsi="Times New Roman" w:cs="Times New Roman"/>
            <w:sz w:val="24"/>
            <w:szCs w:val="24"/>
          </w:rPr>
          <w:t>weir’d</w:t>
        </w:r>
        <w:proofErr w:type="spellEnd"/>
        <w:r w:rsidR="00D17E5E">
          <w:rPr>
            <w:rFonts w:ascii="Times New Roman" w:hAnsi="Times New Roman" w:cs="Times New Roman"/>
            <w:sz w:val="24"/>
            <w:szCs w:val="24"/>
          </w:rPr>
          <w:t xml:space="preserve"> stream between BVR and FCR. I like having the synchronicity between sites for the </w:t>
        </w:r>
      </w:ins>
      <w:ins w:id="81" w:author="Whitney Woelmer" w:date="2019-03-27T09:36:00Z">
        <w:r w:rsidR="00D17E5E">
          <w:rPr>
            <w:rFonts w:ascii="Times New Roman" w:hAnsi="Times New Roman" w:cs="Times New Roman"/>
            <w:sz w:val="24"/>
            <w:szCs w:val="24"/>
          </w:rPr>
          <w:t>two reservoirs, but am definitely open for suggestions for moving the sites around more.</w:t>
        </w:r>
      </w:ins>
    </w:p>
    <w:p w14:paraId="5B12C9F6" w14:textId="7ADAC6B1" w:rsidR="00D17E5E" w:rsidRDefault="00D17E5E" w:rsidP="00435A9F">
      <w:pPr>
        <w:spacing w:after="0" w:line="240" w:lineRule="auto"/>
        <w:ind w:left="720"/>
        <w:rPr>
          <w:ins w:id="82" w:author="Whitney Woelmer" w:date="2019-03-27T09:36:00Z"/>
          <w:rFonts w:ascii="Times New Roman" w:hAnsi="Times New Roman" w:cs="Times New Roman"/>
          <w:sz w:val="24"/>
          <w:szCs w:val="24"/>
        </w:rPr>
      </w:pPr>
    </w:p>
    <w:p w14:paraId="36057CD2" w14:textId="52B29F47" w:rsidR="00D17E5E" w:rsidRDefault="00D17E5E" w:rsidP="00435A9F">
      <w:pPr>
        <w:spacing w:after="0" w:line="240" w:lineRule="auto"/>
        <w:ind w:left="720"/>
        <w:rPr>
          <w:ins w:id="83" w:author="Alex Hounshell" w:date="2019-03-27T15:22:00Z"/>
          <w:rFonts w:ascii="Times New Roman" w:hAnsi="Times New Roman" w:cs="Times New Roman"/>
          <w:sz w:val="24"/>
          <w:szCs w:val="24"/>
        </w:rPr>
      </w:pPr>
      <w:ins w:id="84" w:author="Whitney Woelmer" w:date="2019-03-27T09:36:00Z">
        <w:r>
          <w:rPr>
            <w:rFonts w:ascii="Times New Roman" w:hAnsi="Times New Roman" w:cs="Times New Roman"/>
            <w:sz w:val="24"/>
            <w:szCs w:val="24"/>
          </w:rPr>
          <w:t>So the total number of sites as proposed now is n = 18.  18*5 monthly samplings = 90 + 18*</w:t>
        </w:r>
      </w:ins>
      <w:ins w:id="85" w:author="Whitney Woelmer" w:date="2019-03-27T09:37:00Z">
        <w:r>
          <w:rPr>
            <w:rFonts w:ascii="Times New Roman" w:hAnsi="Times New Roman" w:cs="Times New Roman"/>
            <w:sz w:val="24"/>
            <w:szCs w:val="24"/>
          </w:rPr>
          <w:t xml:space="preserve">3 (1 in May, 1 in September, and 1 in June-Aug) adaptive samplings = 54, so 144. If </w:t>
        </w:r>
        <w:r>
          <w:rPr>
            <w:rFonts w:ascii="Times New Roman" w:hAnsi="Times New Roman" w:cs="Times New Roman"/>
            <w:sz w:val="24"/>
            <w:szCs w:val="24"/>
          </w:rPr>
          <w:lastRenderedPageBreak/>
          <w:t xml:space="preserve">we do an extra rep of each that is </w:t>
        </w:r>
      </w:ins>
      <w:ins w:id="86" w:author="Whitney Woelmer" w:date="2019-03-27T09:38:00Z">
        <w:r>
          <w:rPr>
            <w:rFonts w:ascii="Times New Roman" w:hAnsi="Times New Roman" w:cs="Times New Roman"/>
            <w:sz w:val="24"/>
            <w:szCs w:val="24"/>
          </w:rPr>
          <w:t>288 total nutrient/carbon samples to be run. What are</w:t>
        </w:r>
      </w:ins>
      <w:ins w:id="87" w:author="Whitney Woelmer" w:date="2019-03-27T09:39:00Z">
        <w:r>
          <w:rPr>
            <w:rFonts w:ascii="Times New Roman" w:hAnsi="Times New Roman" w:cs="Times New Roman"/>
            <w:sz w:val="24"/>
            <w:szCs w:val="24"/>
          </w:rPr>
          <w:t xml:space="preserve"> everyone’s thoughts?</w:t>
        </w:r>
      </w:ins>
    </w:p>
    <w:p w14:paraId="161CCC2A" w14:textId="77777777" w:rsidR="00C9621C" w:rsidRDefault="00C9621C" w:rsidP="00435A9F">
      <w:pPr>
        <w:spacing w:after="0" w:line="240" w:lineRule="auto"/>
        <w:ind w:left="720"/>
        <w:rPr>
          <w:ins w:id="88" w:author="Alex Hounshell" w:date="2019-03-27T15:22:00Z"/>
          <w:rFonts w:ascii="Times New Roman" w:hAnsi="Times New Roman" w:cs="Times New Roman"/>
          <w:sz w:val="24"/>
          <w:szCs w:val="24"/>
        </w:rPr>
      </w:pPr>
    </w:p>
    <w:p w14:paraId="719FD198" w14:textId="7B3E0E2F" w:rsidR="00C9621C" w:rsidRDefault="008342E4" w:rsidP="00435A9F">
      <w:pPr>
        <w:spacing w:after="0" w:line="240" w:lineRule="auto"/>
        <w:ind w:left="720"/>
        <w:rPr>
          <w:ins w:id="89" w:author="Cayelan C. Carey" w:date="2019-03-24T20:35:00Z"/>
          <w:rFonts w:ascii="Times New Roman" w:hAnsi="Times New Roman" w:cs="Times New Roman"/>
          <w:sz w:val="24"/>
          <w:szCs w:val="24"/>
        </w:rPr>
      </w:pPr>
      <w:ins w:id="90" w:author="Alex Hounshell" w:date="2019-03-27T15:27:00Z">
        <w:r>
          <w:rPr>
            <w:rFonts w:ascii="Times New Roman" w:hAnsi="Times New Roman" w:cs="Times New Roman"/>
            <w:sz w:val="24"/>
            <w:szCs w:val="24"/>
          </w:rPr>
          <w:t xml:space="preserve">AGH: </w:t>
        </w:r>
      </w:ins>
      <w:ins w:id="91" w:author="Alex Hounshell" w:date="2019-03-27T15:22:00Z">
        <w:r w:rsidR="00C9621C">
          <w:rPr>
            <w:rFonts w:ascii="Times New Roman" w:hAnsi="Times New Roman" w:cs="Times New Roman"/>
            <w:sz w:val="24"/>
            <w:szCs w:val="24"/>
          </w:rPr>
          <w:t xml:space="preserve">I think this seems reasonable – a trade off in terms of location and sampling frequency. </w:t>
        </w:r>
      </w:ins>
      <w:ins w:id="92" w:author="Alex Hounshell" w:date="2019-03-27T15:29:00Z">
        <w:r>
          <w:rPr>
            <w:rFonts w:ascii="Times New Roman" w:hAnsi="Times New Roman" w:cs="Times New Roman"/>
            <w:sz w:val="24"/>
            <w:szCs w:val="24"/>
          </w:rPr>
          <w:t xml:space="preserve">Would it be possible to remove the sited between 50 and the confluence in BVR? Or do you want to keep this to maintain the number of samples in each reservoir? In terms of temporal sampling, </w:t>
        </w:r>
      </w:ins>
      <w:ins w:id="93" w:author="Alex Hounshell" w:date="2019-03-27T15:22:00Z">
        <w:r>
          <w:rPr>
            <w:rFonts w:ascii="Times New Roman" w:hAnsi="Times New Roman" w:cs="Times New Roman"/>
            <w:sz w:val="24"/>
            <w:szCs w:val="24"/>
          </w:rPr>
          <w:t>w</w:t>
        </w:r>
        <w:r w:rsidR="00C9621C">
          <w:rPr>
            <w:rFonts w:ascii="Times New Roman" w:hAnsi="Times New Roman" w:cs="Times New Roman"/>
            <w:sz w:val="24"/>
            <w:szCs w:val="24"/>
          </w:rPr>
          <w:t xml:space="preserve">e *might* even be able to get away with having only 2 adaptive samplings (especially if capturing oxygen dynamics is less of an concern </w:t>
        </w:r>
      </w:ins>
      <w:ins w:id="94" w:author="Alex Hounshell" w:date="2019-03-27T15:23:00Z">
        <w:r w:rsidR="00C9621C">
          <w:rPr>
            <w:rFonts w:ascii="Times New Roman" w:hAnsi="Times New Roman" w:cs="Times New Roman"/>
            <w:sz w:val="24"/>
            <w:szCs w:val="24"/>
          </w:rPr>
          <w:t>–</w:t>
        </w:r>
      </w:ins>
      <w:ins w:id="95" w:author="Alex Hounshell" w:date="2019-03-27T15:22:00Z">
        <w:r w:rsidR="00C9621C">
          <w:rPr>
            <w:rFonts w:ascii="Times New Roman" w:hAnsi="Times New Roman" w:cs="Times New Roman"/>
            <w:sz w:val="24"/>
            <w:szCs w:val="24"/>
          </w:rPr>
          <w:t xml:space="preserve"> </w:t>
        </w:r>
      </w:ins>
      <w:ins w:id="96" w:author="Alex Hounshell" w:date="2019-03-27T15:23:00Z">
        <w:r w:rsidR="00C9621C">
          <w:rPr>
            <w:rFonts w:ascii="Times New Roman" w:hAnsi="Times New Roman" w:cs="Times New Roman"/>
            <w:sz w:val="24"/>
            <w:szCs w:val="24"/>
          </w:rPr>
          <w:t>since this should be heavily sampling during the ‘regular’ sampling events) and if we can capture a range of hydrologic flow conditions with the other samplings (may have to wait and see</w:t>
        </w:r>
      </w:ins>
      <w:ins w:id="97" w:author="Alex Hounshell" w:date="2019-03-27T15:30:00Z">
        <w:r>
          <w:rPr>
            <w:rFonts w:ascii="Times New Roman" w:hAnsi="Times New Roman" w:cs="Times New Roman"/>
            <w:sz w:val="24"/>
            <w:szCs w:val="24"/>
          </w:rPr>
          <w:t>….</w:t>
        </w:r>
      </w:ins>
      <w:ins w:id="98" w:author="Alex Hounshell" w:date="2019-03-27T15:23:00Z">
        <w:r w:rsidR="00C9621C">
          <w:rPr>
            <w:rFonts w:ascii="Times New Roman" w:hAnsi="Times New Roman" w:cs="Times New Roman"/>
            <w:sz w:val="24"/>
            <w:szCs w:val="24"/>
          </w:rPr>
          <w:t xml:space="preserve">). But I do agree with Whitney that a good </w:t>
        </w:r>
      </w:ins>
      <w:ins w:id="99" w:author="Alex Hounshell" w:date="2019-03-27T15:24:00Z">
        <w:r w:rsidR="00C9621C">
          <w:rPr>
            <w:rFonts w:ascii="Times New Roman" w:hAnsi="Times New Roman" w:cs="Times New Roman"/>
            <w:sz w:val="24"/>
            <w:szCs w:val="24"/>
          </w:rPr>
          <w:t>representation</w:t>
        </w:r>
      </w:ins>
      <w:ins w:id="100" w:author="Alex Hounshell" w:date="2019-03-27T15:23:00Z">
        <w:r w:rsidR="00C9621C">
          <w:rPr>
            <w:rFonts w:ascii="Times New Roman" w:hAnsi="Times New Roman" w:cs="Times New Roman"/>
            <w:sz w:val="24"/>
            <w:szCs w:val="24"/>
          </w:rPr>
          <w:t xml:space="preserve"> </w:t>
        </w:r>
      </w:ins>
      <w:ins w:id="101" w:author="Alex Hounshell" w:date="2019-03-27T15:24:00Z">
        <w:r w:rsidR="00C9621C">
          <w:rPr>
            <w:rFonts w:ascii="Times New Roman" w:hAnsi="Times New Roman" w:cs="Times New Roman"/>
            <w:sz w:val="24"/>
            <w:szCs w:val="24"/>
          </w:rPr>
          <w:t>of what is happening spatially in BVR would be important (as this is one of the great unknowns!).</w:t>
        </w:r>
      </w:ins>
    </w:p>
    <w:p w14:paraId="3AC21A93" w14:textId="77777777" w:rsidR="00952F7D" w:rsidRDefault="00952F7D" w:rsidP="00435A9F">
      <w:pPr>
        <w:spacing w:after="0" w:line="240" w:lineRule="auto"/>
        <w:ind w:left="720"/>
        <w:rPr>
          <w:ins w:id="102" w:author="Cayelan C. Carey" w:date="2019-03-24T20:35:00Z"/>
          <w:rFonts w:ascii="Times New Roman" w:hAnsi="Times New Roman" w:cs="Times New Roman"/>
          <w:sz w:val="24"/>
          <w:szCs w:val="24"/>
        </w:rPr>
      </w:pPr>
    </w:p>
    <w:p w14:paraId="43823FD6" w14:textId="77777777" w:rsidR="00952F7D" w:rsidRDefault="00952F7D" w:rsidP="00435A9F">
      <w:pPr>
        <w:spacing w:after="0" w:line="240" w:lineRule="auto"/>
        <w:ind w:left="720"/>
        <w:rPr>
          <w:ins w:id="103" w:author="Cayelan C. Carey" w:date="2019-03-24T20:32:00Z"/>
          <w:rFonts w:ascii="Times New Roman" w:hAnsi="Times New Roman" w:cs="Times New Roman"/>
          <w:sz w:val="24"/>
          <w:szCs w:val="24"/>
        </w:rPr>
      </w:pPr>
      <w:ins w:id="104" w:author="Cayelan C. Carey" w:date="2019-03-24T20:35:00Z">
        <w:r>
          <w:rPr>
            <w:rFonts w:ascii="Times New Roman" w:hAnsi="Times New Roman" w:cs="Times New Roman"/>
            <w:sz w:val="24"/>
            <w:szCs w:val="24"/>
          </w:rPr>
          <w:t>At a bare minimum, I think tha</w:t>
        </w:r>
      </w:ins>
      <w:ins w:id="105" w:author="Cayelan C. Carey" w:date="2019-03-24T20:36:00Z">
        <w:r>
          <w:rPr>
            <w:rFonts w:ascii="Times New Roman" w:hAnsi="Times New Roman" w:cs="Times New Roman"/>
            <w:sz w:val="24"/>
            <w:szCs w:val="24"/>
          </w:rPr>
          <w:t>t you could go down to 5 sites at BVR (2 stream inflows, mid-left arm, 50, outflow to FCR) and then</w:t>
        </w:r>
      </w:ins>
      <w:ins w:id="106" w:author="Cayelan C. Carey" w:date="2019-03-24T20:37:00Z">
        <w:r>
          <w:rPr>
            <w:rFonts w:ascii="Times New Roman" w:hAnsi="Times New Roman" w:cs="Times New Roman"/>
            <w:sz w:val="24"/>
            <w:szCs w:val="24"/>
          </w:rPr>
          <w:t xml:space="preserve"> </w:t>
        </w:r>
      </w:ins>
      <w:ins w:id="107" w:author="Cayelan C. Carey" w:date="2019-03-24T20:38:00Z">
        <w:r>
          <w:rPr>
            <w:rFonts w:ascii="Times New Roman" w:hAnsi="Times New Roman" w:cs="Times New Roman"/>
            <w:sz w:val="24"/>
            <w:szCs w:val="24"/>
          </w:rPr>
          <w:t xml:space="preserve">10 </w:t>
        </w:r>
      </w:ins>
      <w:ins w:id="108" w:author="Cayelan C. Carey" w:date="2019-03-24T20:37:00Z">
        <w:r>
          <w:rPr>
            <w:rFonts w:ascii="Times New Roman" w:hAnsi="Times New Roman" w:cs="Times New Roman"/>
            <w:sz w:val="24"/>
            <w:szCs w:val="24"/>
          </w:rPr>
          <w:t>sites</w:t>
        </w:r>
      </w:ins>
      <w:ins w:id="109" w:author="Cayelan C. Carey" w:date="2019-03-24T20:38:00Z">
        <w:r>
          <w:rPr>
            <w:rFonts w:ascii="Times New Roman" w:hAnsi="Times New Roman" w:cs="Times New Roman"/>
            <w:sz w:val="24"/>
            <w:szCs w:val="24"/>
          </w:rPr>
          <w:t xml:space="preserve"> in (pipe outlet, mid-stream, weir, stream entering FCR, wetland/10, 20, 30, 45, 50, spillway) = 15 sites.</w:t>
        </w:r>
      </w:ins>
      <w:ins w:id="110" w:author="Cayelan C. Carey" w:date="2019-03-24T20:39:00Z">
        <w:r>
          <w:rPr>
            <w:rFonts w:ascii="Times New Roman" w:hAnsi="Times New Roman" w:cs="Times New Roman"/>
            <w:sz w:val="24"/>
            <w:szCs w:val="24"/>
          </w:rPr>
          <w:t xml:space="preserve"> That would only result in 300 samples, which would save you many days in the lab. Something for you two to consider? </w:t>
        </w:r>
      </w:ins>
    </w:p>
    <w:p w14:paraId="76D7C4B0" w14:textId="77777777" w:rsidR="00B85BB6" w:rsidRPr="00435A9F" w:rsidRDefault="00B85BB6" w:rsidP="00435A9F">
      <w:pPr>
        <w:spacing w:after="0" w:line="240" w:lineRule="auto"/>
        <w:ind w:left="720"/>
        <w:rPr>
          <w:rFonts w:ascii="Times New Roman" w:hAnsi="Times New Roman" w:cs="Times New Roman"/>
          <w:sz w:val="24"/>
          <w:szCs w:val="24"/>
        </w:rPr>
      </w:pPr>
    </w:p>
    <w:sectPr w:rsidR="00B85BB6" w:rsidRPr="00435A9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yelan C. Carey" w:date="2019-03-24T16:11:00Z" w:initials="CCC">
    <w:p w14:paraId="44B6DF26" w14:textId="77777777" w:rsidR="001E0A8D" w:rsidRDefault="001E0A8D">
      <w:pPr>
        <w:pStyle w:val="CommentText"/>
      </w:pPr>
      <w:r>
        <w:rPr>
          <w:rStyle w:val="CommentReference"/>
        </w:rPr>
        <w:annotationRef/>
      </w:r>
      <w:r>
        <w:t>Yes! Let’s survey the crew this week.</w:t>
      </w:r>
    </w:p>
  </w:comment>
  <w:comment w:id="1" w:author="Alex Hounshell" w:date="2019-03-22T13:02:00Z" w:initials="AH">
    <w:p w14:paraId="06D93758" w14:textId="77777777" w:rsidR="00AA5830" w:rsidRDefault="00AA5830">
      <w:pPr>
        <w:pStyle w:val="CommentText"/>
      </w:pPr>
      <w:r>
        <w:rPr>
          <w:rStyle w:val="CommentReference"/>
        </w:rPr>
        <w:annotationRef/>
      </w:r>
      <w:r>
        <w:t>Once we know the rest of the field season, can go ahead and pick a week/day to schedule these time points</w:t>
      </w:r>
    </w:p>
  </w:comment>
  <w:comment w:id="2" w:author="Cayelan C. Carey" w:date="2019-03-24T15:44:00Z" w:initials="CCC">
    <w:p w14:paraId="562CDFCB" w14:textId="77777777" w:rsidR="00AA17A2" w:rsidRDefault="00AA17A2">
      <w:pPr>
        <w:pStyle w:val="CommentText"/>
      </w:pPr>
      <w:r>
        <w:rPr>
          <w:rStyle w:val="CommentReference"/>
        </w:rPr>
        <w:annotationRef/>
      </w:r>
      <w:r>
        <w:t>Yup! Mary and I are working on the field season calendar to identify weeks with few vs. lots of helpers so using that to guide timing would be helpful.</w:t>
      </w:r>
    </w:p>
  </w:comment>
  <w:comment w:id="5" w:author="Cayelan C. Carey" w:date="2019-03-24T16:01:00Z" w:initials="CCC">
    <w:p w14:paraId="12924AC3" w14:textId="77777777" w:rsidR="003A775B" w:rsidRDefault="003A775B">
      <w:pPr>
        <w:pStyle w:val="CommentText"/>
      </w:pPr>
      <w:r>
        <w:rPr>
          <w:rStyle w:val="CommentReference"/>
        </w:rPr>
        <w:annotationRef/>
      </w:r>
      <w:r>
        <w:t xml:space="preserve">Alex: what is your criterion for the onset of anoxia? </w:t>
      </w:r>
    </w:p>
  </w:comment>
  <w:comment w:id="6" w:author="Alex Hounshell" w:date="2019-03-27T14:59:00Z" w:initials="AH">
    <w:p w14:paraId="410A7A74" w14:textId="4FB842D2" w:rsidR="002308EF" w:rsidRDefault="002308EF">
      <w:pPr>
        <w:pStyle w:val="CommentText"/>
      </w:pPr>
      <w:r>
        <w:rPr>
          <w:rStyle w:val="CommentReference"/>
        </w:rPr>
        <w:annotationRef/>
      </w:r>
      <w:r>
        <w:t>The idea was to capture one event before the oxygenation system was turned on just to serve as a ‘natural’ control (before we change the system!). I think in terms of the question of FDOM v. oxygen conditions, the continuum event is less important than the more ‘normal’ depth sampling that already occurs – I think that sampling effort will be more instrumental in actually capturing the influence of oxygen on FDOM. Changing oxygen conditions is an ‘added bonus’ in terms of the continuum sampling and isn’t as important.</w:t>
      </w:r>
    </w:p>
  </w:comment>
  <w:comment w:id="3" w:author="Cayelan C. Carey" w:date="2019-03-24T15:45:00Z" w:initials="CCC">
    <w:p w14:paraId="114AD06B" w14:textId="77777777" w:rsidR="003A775B" w:rsidRDefault="00AA17A2">
      <w:pPr>
        <w:pStyle w:val="CommentText"/>
      </w:pPr>
      <w:r>
        <w:rPr>
          <w:rStyle w:val="CommentReference"/>
        </w:rPr>
        <w:annotationRef/>
      </w:r>
      <w:r>
        <w:t xml:space="preserve">This might be a bit tricky because it depends completely on the </w:t>
      </w:r>
      <w:r w:rsidR="00C64921">
        <w:t xml:space="preserve">rate of oxygen depletion during the April period that the FCR treatment plant is on for the EPA tests. If anoxia comes on rapidly (e.g., </w:t>
      </w:r>
      <w:r w:rsidR="003A775B">
        <w:t xml:space="preserve">due to a super warm spring), then I think that we’ll need to turn on the oxygen to help ensure that we pass the WQ tests (our hands are tied on this one, for good reason!). </w:t>
      </w:r>
    </w:p>
    <w:p w14:paraId="7E2A4779" w14:textId="77777777" w:rsidR="003A775B" w:rsidRDefault="003A775B">
      <w:pPr>
        <w:pStyle w:val="CommentText"/>
      </w:pPr>
    </w:p>
    <w:p w14:paraId="3704EC69" w14:textId="77777777" w:rsidR="00AA17A2" w:rsidRDefault="003A775B">
      <w:pPr>
        <w:pStyle w:val="CommentText"/>
      </w:pPr>
      <w:r>
        <w:t xml:space="preserve">But I foresee that we could turn off the oxygen as soon as the testing is done and the plant shut off in early May, if the oxygen has to be turned on in April. If the oxygen stays high through April, then depletion will start early Mary for sure </w:t>
      </w:r>
    </w:p>
  </w:comment>
  <w:comment w:id="4" w:author="Alex Hounshell" w:date="2019-03-27T15:02:00Z" w:initials="AH">
    <w:p w14:paraId="0D8E42F2" w14:textId="5142D468" w:rsidR="002308EF" w:rsidRDefault="002308EF">
      <w:pPr>
        <w:pStyle w:val="CommentText"/>
      </w:pPr>
      <w:r>
        <w:rPr>
          <w:rStyle w:val="CommentReference"/>
        </w:rPr>
        <w:annotationRef/>
      </w:r>
      <w:r>
        <w:t>See response to above comment: in my mind, oxygen conditions are less important for the continuum sampling. I would think we can be adaptive on when we sample in terms of oxygen, but do think it would be important to capture an event in May.</w:t>
      </w:r>
    </w:p>
  </w:comment>
  <w:comment w:id="7" w:author="Cayelan C. Carey" w:date="2019-03-24T16:04:00Z" w:initials="CCC">
    <w:p w14:paraId="52EE50EF" w14:textId="77777777" w:rsidR="003A775B" w:rsidRDefault="003A775B">
      <w:pPr>
        <w:pStyle w:val="CommentText"/>
      </w:pPr>
      <w:r>
        <w:rPr>
          <w:rStyle w:val="CommentReference"/>
        </w:rPr>
        <w:annotationRef/>
      </w:r>
      <w:r>
        <w:t>One idea might be to actually plan 2 of these – one right before the hurricane and one right after (or plan the Sept normal one to be just before). Fingers crossed for big storms!</w:t>
      </w:r>
    </w:p>
  </w:comment>
  <w:comment w:id="8" w:author="Whitney Woelmer" w:date="2019-03-27T09:07:00Z" w:initials="WW">
    <w:p w14:paraId="0E34BA71" w14:textId="4F74B351" w:rsidR="00A861FB" w:rsidRDefault="00A861FB">
      <w:pPr>
        <w:pStyle w:val="CommentText"/>
      </w:pPr>
      <w:r>
        <w:rPr>
          <w:rStyle w:val="CommentReference"/>
        </w:rPr>
        <w:annotationRef/>
      </w:r>
      <w:r>
        <w:t>Yes! Our ‘normal’ September sampling event can be schedule to occur before an impending hurricane event (I hope we haven’t jinxed ourselves here…)</w:t>
      </w:r>
    </w:p>
  </w:comment>
  <w:comment w:id="9" w:author="Cayelan C. Carey" w:date="2019-03-24T16:06:00Z" w:initials="CCC">
    <w:p w14:paraId="1BA3C408" w14:textId="77777777" w:rsidR="003A775B" w:rsidRDefault="003A775B">
      <w:pPr>
        <w:pStyle w:val="CommentText"/>
      </w:pPr>
      <w:r>
        <w:rPr>
          <w:rStyle w:val="CommentReference"/>
        </w:rPr>
        <w:annotationRef/>
      </w:r>
      <w:r>
        <w:t>Alex, in an ideal world, what oxygenation comparison would you like to have, and would this be a time to plan hypolimnetic continuum samples too? (&amp; bring in Abby)</w:t>
      </w:r>
    </w:p>
  </w:comment>
  <w:comment w:id="10" w:author="Alex Hounshell" w:date="2019-03-27T15:03:00Z" w:initials="AH">
    <w:p w14:paraId="350BB73C" w14:textId="6265E9F9" w:rsidR="002308EF" w:rsidRDefault="002308EF">
      <w:pPr>
        <w:pStyle w:val="CommentText"/>
      </w:pPr>
      <w:r>
        <w:rPr>
          <w:rStyle w:val="CommentReference"/>
        </w:rPr>
        <w:annotationRef/>
      </w:r>
      <w:r>
        <w:t>Again, I think the continuum sampling would be less focused on oxygen conditions since we’ll only be collecting at the surface. I foresee the ‘normal’ sampling (i.e., depth sampling) to be more important in terms of capturing changing oxygen conditions.</w:t>
      </w:r>
    </w:p>
  </w:comment>
  <w:comment w:id="12" w:author="Cayelan C. Carey" w:date="2019-03-24T16:07:00Z" w:initials="CCC">
    <w:p w14:paraId="74A42D43" w14:textId="77777777" w:rsidR="003A775B" w:rsidRDefault="003A775B">
      <w:pPr>
        <w:pStyle w:val="CommentText"/>
      </w:pPr>
      <w:r>
        <w:rPr>
          <w:rStyle w:val="CommentReference"/>
        </w:rPr>
        <w:annotationRef/>
      </w:r>
      <w:r w:rsidR="001E0A8D">
        <w:t xml:space="preserve">In terms of sustainability- I think that the most important stars are the BVR left inflow and two subsequent stars that go to the outlet to FCR. We will have to do the BVR site 50 anyway for routine monitoring, so it makes sense to me to coordinate that site’s sampling so it lines up with your continuum days. </w:t>
      </w:r>
    </w:p>
    <w:p w14:paraId="596952AF" w14:textId="77777777" w:rsidR="0005437A" w:rsidRDefault="0005437A">
      <w:pPr>
        <w:pStyle w:val="CommentText"/>
      </w:pPr>
    </w:p>
    <w:p w14:paraId="3895DA6B" w14:textId="77777777" w:rsidR="0005437A" w:rsidRDefault="0005437A">
      <w:pPr>
        <w:pStyle w:val="CommentText"/>
      </w:pPr>
      <w:r>
        <w:t xml:space="preserve">In re: the right arm upstream (not inflow) + mid-reservoir </w:t>
      </w:r>
      <w:r w:rsidR="00FF22AB">
        <w:t xml:space="preserve">confluence </w:t>
      </w:r>
      <w:r>
        <w:t>site- how critical are these to you? i.e. could they potentially get cut if we absolutely had to?</w:t>
      </w:r>
    </w:p>
  </w:comment>
  <w:comment w:id="13" w:author="Whitney Woelmer" w:date="2019-03-27T09:09:00Z" w:initials="WW">
    <w:p w14:paraId="622FC430" w14:textId="77777777" w:rsidR="00A861FB" w:rsidRDefault="00A861FB">
      <w:pPr>
        <w:pStyle w:val="CommentText"/>
      </w:pPr>
      <w:r>
        <w:rPr>
          <w:rStyle w:val="CommentReference"/>
        </w:rPr>
        <w:annotationRef/>
      </w:r>
      <w:r>
        <w:t xml:space="preserve">My suggested changes based on </w:t>
      </w:r>
      <w:proofErr w:type="spellStart"/>
      <w:r>
        <w:t>Cayelan’s</w:t>
      </w:r>
      <w:proofErr w:type="spellEnd"/>
      <w:r>
        <w:t xml:space="preserve"> comments</w:t>
      </w:r>
    </w:p>
    <w:p w14:paraId="077D5BAF" w14:textId="77777777" w:rsidR="00A861FB" w:rsidRDefault="00A861FB">
      <w:pPr>
        <w:pStyle w:val="CommentText"/>
      </w:pPr>
    </w:p>
    <w:p w14:paraId="5B543CFC" w14:textId="4B50BE8A" w:rsidR="00A861FB" w:rsidRDefault="00A861FB">
      <w:pPr>
        <w:pStyle w:val="CommentText"/>
      </w:pPr>
      <w:r>
        <w:t>I think we could still try to have a sampling site in the transitional zone of the right arm because we are going to be boating by it, but prioritize it last for analysis?</w:t>
      </w:r>
    </w:p>
  </w:comment>
  <w:comment w:id="14" w:author="Alex Hounshell" w:date="2019-03-27T15:06:00Z" w:initials="AH">
    <w:p w14:paraId="2D8C7562" w14:textId="2B047F3B" w:rsidR="002308EF" w:rsidRDefault="002308EF">
      <w:pPr>
        <w:pStyle w:val="CommentText"/>
      </w:pPr>
      <w:r>
        <w:rPr>
          <w:rStyle w:val="CommentReference"/>
        </w:rPr>
        <w:annotationRef/>
      </w:r>
      <w:r>
        <w:t>I agree that the confluence would be interesting (just to see if there’s any contribution from the right-arm)</w:t>
      </w:r>
      <w:r w:rsidR="00C9621C">
        <w:t xml:space="preserve"> and can be a collect and run as needed think</w:t>
      </w:r>
      <w:r>
        <w:t>. Do you think we need the location between the confluence and Station 50? If there’s not much contribution from this arm, we might not need it?</w:t>
      </w:r>
    </w:p>
  </w:comment>
  <w:comment w:id="15" w:author="Whitney Woelmer" w:date="2019-03-27T17:47:00Z" w:initials="WW">
    <w:p w14:paraId="122D91AF" w14:textId="333D6878" w:rsidR="005009FA" w:rsidRDefault="005009FA">
      <w:pPr>
        <w:pStyle w:val="CommentText"/>
      </w:pPr>
      <w:r>
        <w:rPr>
          <w:rStyle w:val="CommentReference"/>
        </w:rPr>
        <w:annotationRef/>
      </w:r>
      <w:r>
        <w:t>That’s a good point. Maybe we can go with an average between those two. On the other hand, if we keep it then we have the same number of sites between BVR left arm and FCR which might make for some easy comparisons between the two reservoirs?</w:t>
      </w:r>
    </w:p>
  </w:comment>
  <w:comment w:id="17" w:author="Cayelan C. Carey" w:date="2019-03-24T16:14:00Z" w:initials="CCC">
    <w:p w14:paraId="67E9025A" w14:textId="77777777" w:rsidR="00FF22AB" w:rsidRDefault="00FF22AB">
      <w:pPr>
        <w:pStyle w:val="CommentText"/>
      </w:pPr>
      <w:r>
        <w:rPr>
          <w:rStyle w:val="CommentReference"/>
        </w:rPr>
        <w:annotationRef/>
      </w:r>
      <w:r>
        <w:t xml:space="preserve">See my notes </w:t>
      </w:r>
      <w:r w:rsidR="00395B09">
        <w:t xml:space="preserve">above </w:t>
      </w:r>
      <w:r>
        <w:t>on this on the figure</w:t>
      </w:r>
    </w:p>
  </w:comment>
  <w:comment w:id="20" w:author="Whitney Woelmer" w:date="2019-03-27T09:26:00Z" w:initials="WW">
    <w:p w14:paraId="7765D19A" w14:textId="1D4FE4CE" w:rsidR="0000376C" w:rsidRDefault="0000376C">
      <w:pPr>
        <w:pStyle w:val="CommentText"/>
      </w:pPr>
      <w:r>
        <w:rPr>
          <w:rStyle w:val="CommentReference"/>
        </w:rPr>
        <w:annotationRef/>
      </w:r>
      <w:r>
        <w:t xml:space="preserve">I dropped site 10 (and added in the wetland) and dropped the small stream before it reaches the </w:t>
      </w:r>
      <w:proofErr w:type="spellStart"/>
      <w:r>
        <w:t>weir’d</w:t>
      </w:r>
      <w:proofErr w:type="spellEnd"/>
      <w:r>
        <w:t xml:space="preserve"> stream based on CCC’s comments. Alex, what are your thoughts?</w:t>
      </w:r>
    </w:p>
  </w:comment>
  <w:comment w:id="22" w:author="Alex Hounshell" w:date="2019-03-27T15:07:00Z" w:initials="AH">
    <w:p w14:paraId="62C81B99" w14:textId="48A28466" w:rsidR="005E04E8" w:rsidRDefault="005E04E8">
      <w:pPr>
        <w:pStyle w:val="CommentText"/>
      </w:pPr>
      <w:r>
        <w:rPr>
          <w:rStyle w:val="CommentReference"/>
        </w:rPr>
        <w:annotationRef/>
      </w:r>
      <w:r>
        <w:t>Makes sense – it captures the most important issues (wetlands; still capture influence of the ‘extra’ stream at the confluence) while reducing the number of samples!</w:t>
      </w:r>
    </w:p>
  </w:comment>
  <w:comment w:id="24" w:author="Whitney Woelmer" w:date="2019-03-27T09:24:00Z" w:initials="WW">
    <w:p w14:paraId="56BB484E" w14:textId="47507ACA" w:rsidR="001C6E2D" w:rsidRDefault="001C6E2D">
      <w:pPr>
        <w:pStyle w:val="CommentText"/>
      </w:pPr>
      <w:r>
        <w:rPr>
          <w:rStyle w:val="CommentReference"/>
        </w:rPr>
        <w:annotationRef/>
      </w:r>
      <w:r>
        <w:t>Added some labels for clarity</w:t>
      </w:r>
    </w:p>
  </w:comment>
  <w:comment w:id="46" w:author="Cayelan C. Carey" w:date="2019-03-24T20:26:00Z" w:initials="CCC">
    <w:p w14:paraId="033EF7BE" w14:textId="77777777" w:rsidR="0081651F" w:rsidRDefault="0081651F">
      <w:pPr>
        <w:pStyle w:val="CommentText"/>
      </w:pPr>
      <w:r>
        <w:rPr>
          <w:rStyle w:val="CommentReference"/>
        </w:rPr>
        <w:annotationRef/>
      </w:r>
      <w:r>
        <w:t xml:space="preserve">Would you want to try 2 hypolimnetic day for a comparison in </w:t>
      </w:r>
      <w:proofErr w:type="spellStart"/>
      <w:r>
        <w:t>oxic</w:t>
      </w:r>
      <w:proofErr w:type="spellEnd"/>
      <w:r>
        <w:t xml:space="preserve"> &amp; anoxic conditions in </w:t>
      </w:r>
      <w:proofErr w:type="spellStart"/>
      <w:r>
        <w:t>mid summer</w:t>
      </w:r>
      <w:proofErr w:type="spellEnd"/>
      <w:r>
        <w:t>?</w:t>
      </w:r>
    </w:p>
  </w:comment>
  <w:comment w:id="47" w:author="Alex Hounshell" w:date="2019-03-27T15:13:00Z" w:initials="AH">
    <w:p w14:paraId="4D95F875" w14:textId="2897937D" w:rsidR="005E04E8" w:rsidRDefault="005E04E8">
      <w:pPr>
        <w:pStyle w:val="CommentText"/>
      </w:pPr>
      <w:r>
        <w:rPr>
          <w:rStyle w:val="CommentReference"/>
        </w:rPr>
        <w:annotationRef/>
      </w:r>
      <w:r>
        <w:t>??? We could always add it, but from what I can tell, this type of thing would be pretty well covered in the ‘normal’ sampling (i.e., not the continuum days); the reservoir continuum days would only be adding a handful of additional samples that aren’t already well characterized in terms of the hypolimnion</w:t>
      </w:r>
      <w:r w:rsidR="00C9621C">
        <w:t xml:space="preserve"> in BVR and FCR</w:t>
      </w:r>
      <w:r>
        <w:t>. How much info would we be adding with just a handful of samples on two days?</w:t>
      </w:r>
    </w:p>
  </w:comment>
  <w:comment w:id="48" w:author="Cayelan C. Carey" w:date="2019-03-24T20:28:00Z" w:initials="CCC">
    <w:p w14:paraId="21B2E87A" w14:textId="77777777" w:rsidR="0081651F" w:rsidRDefault="0081651F">
      <w:pPr>
        <w:pStyle w:val="CommentText"/>
      </w:pPr>
      <w:r>
        <w:rPr>
          <w:rStyle w:val="CommentReference"/>
        </w:rPr>
        <w:annotationRef/>
      </w:r>
      <w:r>
        <w:t>Alex: Do you want TOC, TIC, and DIC?</w:t>
      </w:r>
    </w:p>
  </w:comment>
  <w:comment w:id="49" w:author="Alex Hounshell" w:date="2019-03-27T15:12:00Z" w:initials="AH">
    <w:p w14:paraId="5A1001A1" w14:textId="10178B47" w:rsidR="005E04E8" w:rsidRDefault="005E04E8">
      <w:pPr>
        <w:pStyle w:val="CommentText"/>
      </w:pPr>
      <w:r>
        <w:rPr>
          <w:rStyle w:val="CommentReference"/>
        </w:rPr>
        <w:annotationRef/>
      </w:r>
      <w:r>
        <w:t>Yes (or no?) – if we just want to focus on DOC, then I think</w:t>
      </w:r>
      <w:r w:rsidR="00C9621C">
        <w:t xml:space="preserve"> just DOC</w:t>
      </w:r>
      <w:r>
        <w:t xml:space="preserve"> would be sufficient, but if we want a more holistic C balance, then TOC, TIC, DIC are important. Is a whole C balance something of interest to the project?</w:t>
      </w:r>
      <w:r w:rsidR="00C9621C">
        <w:t xml:space="preserve"> May be interesting to the phytoplankton aspect as well (Whitney?) to have TOC (and therefore POC estimate)?</w:t>
      </w:r>
    </w:p>
  </w:comment>
  <w:comment w:id="51" w:author="Alex Hounshell" w:date="2019-03-22T13:31:00Z" w:initials="AH">
    <w:p w14:paraId="678D497E" w14:textId="77777777" w:rsidR="00435A9F" w:rsidRDefault="00435A9F">
      <w:pPr>
        <w:pStyle w:val="CommentText"/>
      </w:pPr>
      <w:r>
        <w:rPr>
          <w:rStyle w:val="CommentReference"/>
        </w:rPr>
        <w:annotationRef/>
      </w:r>
      <w:r>
        <w:t>Have not thought this through – but may be another way to incorporate questions about BDOC with regards to season, residence time, etc.</w:t>
      </w:r>
    </w:p>
  </w:comment>
  <w:comment w:id="52" w:author="Cayelan C. Carey" w:date="2019-03-24T20:28:00Z" w:initials="CCC">
    <w:p w14:paraId="324947F5" w14:textId="77777777" w:rsidR="0081651F" w:rsidRDefault="0081651F">
      <w:pPr>
        <w:pStyle w:val="CommentText"/>
      </w:pPr>
      <w:r>
        <w:rPr>
          <w:rStyle w:val="CommentReference"/>
        </w:rPr>
        <w:annotationRef/>
      </w:r>
      <w:r>
        <w:t>Yes, I’ve been thinking about this too!</w:t>
      </w:r>
    </w:p>
  </w:comment>
  <w:comment w:id="60" w:author="Whitney Woelmer" w:date="2019-03-27T09:27:00Z" w:initials="WW">
    <w:p w14:paraId="31643214" w14:textId="4D60857C" w:rsidR="0000376C" w:rsidRDefault="0000376C">
      <w:pPr>
        <w:pStyle w:val="CommentText"/>
      </w:pPr>
      <w:r>
        <w:rPr>
          <w:rStyle w:val="CommentReference"/>
        </w:rPr>
        <w:annotationRef/>
      </w:r>
      <w:proofErr w:type="spellStart"/>
      <w:r>
        <w:t>Cayelan</w:t>
      </w:r>
      <w:proofErr w:type="spellEnd"/>
      <w:r>
        <w:t xml:space="preserve">, does this mean collecting 2 bottles for totals and 2 bottles for </w:t>
      </w:r>
      <w:proofErr w:type="spellStart"/>
      <w:r>
        <w:t>solubles</w:t>
      </w:r>
      <w:proofErr w:type="spellEnd"/>
      <w:r>
        <w:t>, or running 2 reps from the same bottle in the analytical lab?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B6DF26" w15:done="0"/>
  <w15:commentEx w15:paraId="06D93758" w15:done="0"/>
  <w15:commentEx w15:paraId="562CDFCB" w15:done="0"/>
  <w15:commentEx w15:paraId="12924AC3" w15:done="0"/>
  <w15:commentEx w15:paraId="410A7A74" w15:paraIdParent="12924AC3" w15:done="0"/>
  <w15:commentEx w15:paraId="3704EC69" w15:done="0"/>
  <w15:commentEx w15:paraId="0D8E42F2" w15:paraIdParent="3704EC69" w15:done="0"/>
  <w15:commentEx w15:paraId="52EE50EF" w15:done="0"/>
  <w15:commentEx w15:paraId="0E34BA71" w15:paraIdParent="52EE50EF" w15:done="0"/>
  <w15:commentEx w15:paraId="1BA3C408" w15:done="0"/>
  <w15:commentEx w15:paraId="350BB73C" w15:paraIdParent="1BA3C408" w15:done="0"/>
  <w15:commentEx w15:paraId="3895DA6B" w15:done="0"/>
  <w15:commentEx w15:paraId="5B543CFC" w15:done="0"/>
  <w15:commentEx w15:paraId="2D8C7562" w15:paraIdParent="5B543CFC" w15:done="0"/>
  <w15:commentEx w15:paraId="122D91AF" w15:paraIdParent="5B543CFC" w15:done="0"/>
  <w15:commentEx w15:paraId="67E9025A" w15:done="0"/>
  <w15:commentEx w15:paraId="7765D19A" w15:done="0"/>
  <w15:commentEx w15:paraId="62C81B99" w15:paraIdParent="7765D19A" w15:done="0"/>
  <w15:commentEx w15:paraId="56BB484E" w15:done="0"/>
  <w15:commentEx w15:paraId="033EF7BE" w15:done="0"/>
  <w15:commentEx w15:paraId="4D95F875" w15:paraIdParent="033EF7BE" w15:done="0"/>
  <w15:commentEx w15:paraId="21B2E87A" w15:done="0"/>
  <w15:commentEx w15:paraId="5A1001A1" w15:paraIdParent="21B2E87A" w15:done="0"/>
  <w15:commentEx w15:paraId="678D497E" w15:done="0"/>
  <w15:commentEx w15:paraId="324947F5" w15:done="0"/>
  <w15:commentEx w15:paraId="316432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B6DF26" w16cid:durableId="2045BB1A"/>
  <w16cid:commentId w16cid:paraId="06D93758" w16cid:durableId="2045BB1C"/>
  <w16cid:commentId w16cid:paraId="562CDFCB" w16cid:durableId="2045BB1D"/>
  <w16cid:commentId w16cid:paraId="12924AC3" w16cid:durableId="2045BB1E"/>
  <w16cid:commentId w16cid:paraId="410A7A74" w16cid:durableId="20463534"/>
  <w16cid:commentId w16cid:paraId="3704EC69" w16cid:durableId="2045BB1F"/>
  <w16cid:commentId w16cid:paraId="0D8E42F2" w16cid:durableId="20463536"/>
  <w16cid:commentId w16cid:paraId="52EE50EF" w16cid:durableId="2045BB20"/>
  <w16cid:commentId w16cid:paraId="0E34BA71" w16cid:durableId="2045BBBC"/>
  <w16cid:commentId w16cid:paraId="1BA3C408" w16cid:durableId="2045BB21"/>
  <w16cid:commentId w16cid:paraId="350BB73C" w16cid:durableId="2046353A"/>
  <w16cid:commentId w16cid:paraId="3895DA6B" w16cid:durableId="2045BB22"/>
  <w16cid:commentId w16cid:paraId="5B543CFC" w16cid:durableId="2045BC64"/>
  <w16cid:commentId w16cid:paraId="2D8C7562" w16cid:durableId="2046353D"/>
  <w16cid:commentId w16cid:paraId="122D91AF" w16cid:durableId="204635BC"/>
  <w16cid:commentId w16cid:paraId="67E9025A" w16cid:durableId="2045BB23"/>
  <w16cid:commentId w16cid:paraId="7765D19A" w16cid:durableId="2046353F"/>
  <w16cid:commentId w16cid:paraId="62C81B99" w16cid:durableId="20463540"/>
  <w16cid:commentId w16cid:paraId="56BB484E" w16cid:durableId="20463541"/>
  <w16cid:commentId w16cid:paraId="033EF7BE" w16cid:durableId="2045BB2B"/>
  <w16cid:commentId w16cid:paraId="4D95F875" w16cid:durableId="20463543"/>
  <w16cid:commentId w16cid:paraId="21B2E87A" w16cid:durableId="2045BB2C"/>
  <w16cid:commentId w16cid:paraId="5A1001A1" w16cid:durableId="20463545"/>
  <w16cid:commentId w16cid:paraId="678D497E" w16cid:durableId="2045BB2D"/>
  <w16cid:commentId w16cid:paraId="324947F5" w16cid:durableId="2045BB2E"/>
  <w16cid:commentId w16cid:paraId="31643214" w16cid:durableId="2045C09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630DD"/>
    <w:multiLevelType w:val="hybridMultilevel"/>
    <w:tmpl w:val="510A726A"/>
    <w:lvl w:ilvl="0" w:tplc="2DC08B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D74132"/>
    <w:multiLevelType w:val="hybridMultilevel"/>
    <w:tmpl w:val="1C36B3CE"/>
    <w:lvl w:ilvl="0" w:tplc="BB0AE20A">
      <w:start w:val="1"/>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332F4755"/>
    <w:multiLevelType w:val="hybridMultilevel"/>
    <w:tmpl w:val="D116EB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181CAE"/>
    <w:multiLevelType w:val="hybridMultilevel"/>
    <w:tmpl w:val="C6DC6A8E"/>
    <w:lvl w:ilvl="0" w:tplc="04090019">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41C0CC62">
      <w:start w:val="1"/>
      <w:numFmt w:val="bullet"/>
      <w:lvlText w:val=""/>
      <w:lvlJc w:val="left"/>
      <w:pPr>
        <w:ind w:left="720" w:hanging="360"/>
      </w:pPr>
      <w:rPr>
        <w:rFonts w:ascii="Symbol" w:eastAsiaTheme="minorHAnsi"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yelan C. Carey">
    <w15:presenceInfo w15:providerId="None" w15:userId="Cayelan C. Carey"/>
  </w15:person>
  <w15:person w15:author="Alex Hounshell">
    <w15:presenceInfo w15:providerId="Windows Live" w15:userId="c1ee3e2389b74879"/>
  </w15:person>
  <w15:person w15:author="Whitney Woelmer">
    <w15:presenceInfo w15:providerId="Windows Live" w15:userId="9a37888df65430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5830"/>
    <w:rsid w:val="0000376C"/>
    <w:rsid w:val="0005437A"/>
    <w:rsid w:val="000F0A94"/>
    <w:rsid w:val="00113295"/>
    <w:rsid w:val="001C6E2D"/>
    <w:rsid w:val="001E0A8D"/>
    <w:rsid w:val="002308EF"/>
    <w:rsid w:val="002C716D"/>
    <w:rsid w:val="00395B09"/>
    <w:rsid w:val="003A775B"/>
    <w:rsid w:val="00435A9F"/>
    <w:rsid w:val="004C33E6"/>
    <w:rsid w:val="005009FA"/>
    <w:rsid w:val="005E04E8"/>
    <w:rsid w:val="00713B18"/>
    <w:rsid w:val="0081651F"/>
    <w:rsid w:val="008342E4"/>
    <w:rsid w:val="00952F7D"/>
    <w:rsid w:val="00A861FB"/>
    <w:rsid w:val="00AA17A2"/>
    <w:rsid w:val="00AA5830"/>
    <w:rsid w:val="00B85BB6"/>
    <w:rsid w:val="00C64921"/>
    <w:rsid w:val="00C9621C"/>
    <w:rsid w:val="00D17E5E"/>
    <w:rsid w:val="00EA1AEB"/>
    <w:rsid w:val="00FF2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3DA89"/>
  <w15:chartTrackingRefBased/>
  <w15:docId w15:val="{A6A4C3D8-9266-4402-9F9B-E7AB64098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5830"/>
    <w:pPr>
      <w:ind w:left="720"/>
      <w:contextualSpacing/>
    </w:pPr>
  </w:style>
  <w:style w:type="character" w:styleId="CommentReference">
    <w:name w:val="annotation reference"/>
    <w:basedOn w:val="DefaultParagraphFont"/>
    <w:uiPriority w:val="99"/>
    <w:semiHidden/>
    <w:unhideWhenUsed/>
    <w:rsid w:val="00AA5830"/>
    <w:rPr>
      <w:sz w:val="16"/>
      <w:szCs w:val="16"/>
    </w:rPr>
  </w:style>
  <w:style w:type="paragraph" w:styleId="CommentText">
    <w:name w:val="annotation text"/>
    <w:basedOn w:val="Normal"/>
    <w:link w:val="CommentTextChar"/>
    <w:uiPriority w:val="99"/>
    <w:semiHidden/>
    <w:unhideWhenUsed/>
    <w:rsid w:val="00AA5830"/>
    <w:pPr>
      <w:spacing w:line="240" w:lineRule="auto"/>
    </w:pPr>
    <w:rPr>
      <w:sz w:val="20"/>
      <w:szCs w:val="20"/>
    </w:rPr>
  </w:style>
  <w:style w:type="character" w:customStyle="1" w:styleId="CommentTextChar">
    <w:name w:val="Comment Text Char"/>
    <w:basedOn w:val="DefaultParagraphFont"/>
    <w:link w:val="CommentText"/>
    <w:uiPriority w:val="99"/>
    <w:semiHidden/>
    <w:rsid w:val="00AA5830"/>
    <w:rPr>
      <w:sz w:val="20"/>
      <w:szCs w:val="20"/>
    </w:rPr>
  </w:style>
  <w:style w:type="paragraph" w:styleId="CommentSubject">
    <w:name w:val="annotation subject"/>
    <w:basedOn w:val="CommentText"/>
    <w:next w:val="CommentText"/>
    <w:link w:val="CommentSubjectChar"/>
    <w:uiPriority w:val="99"/>
    <w:semiHidden/>
    <w:unhideWhenUsed/>
    <w:rsid w:val="00AA5830"/>
    <w:rPr>
      <w:b/>
      <w:bCs/>
    </w:rPr>
  </w:style>
  <w:style w:type="character" w:customStyle="1" w:styleId="CommentSubjectChar">
    <w:name w:val="Comment Subject Char"/>
    <w:basedOn w:val="CommentTextChar"/>
    <w:link w:val="CommentSubject"/>
    <w:uiPriority w:val="99"/>
    <w:semiHidden/>
    <w:rsid w:val="00AA5830"/>
    <w:rPr>
      <w:b/>
      <w:bCs/>
      <w:sz w:val="20"/>
      <w:szCs w:val="20"/>
    </w:rPr>
  </w:style>
  <w:style w:type="paragraph" w:styleId="BalloonText">
    <w:name w:val="Balloon Text"/>
    <w:basedOn w:val="Normal"/>
    <w:link w:val="BalloonTextChar"/>
    <w:uiPriority w:val="99"/>
    <w:semiHidden/>
    <w:unhideWhenUsed/>
    <w:rsid w:val="00AA58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5830"/>
    <w:rPr>
      <w:rFonts w:ascii="Segoe UI" w:hAnsi="Segoe UI" w:cs="Segoe UI"/>
      <w:sz w:val="18"/>
      <w:szCs w:val="18"/>
    </w:rPr>
  </w:style>
  <w:style w:type="paragraph" w:styleId="Revision">
    <w:name w:val="Revision"/>
    <w:hidden/>
    <w:uiPriority w:val="99"/>
    <w:semiHidden/>
    <w:rsid w:val="002308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851</Words>
  <Characters>4853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Lenovo</Company>
  <LinksUpToDate>false</LinksUpToDate>
  <CharactersWithSpaces>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Hounshell</dc:creator>
  <cp:keywords/>
  <dc:description/>
  <cp:lastModifiedBy>Whitney Woelmer</cp:lastModifiedBy>
  <cp:revision>2</cp:revision>
  <dcterms:created xsi:type="dcterms:W3CDTF">2019-03-27T21:52:00Z</dcterms:created>
  <dcterms:modified xsi:type="dcterms:W3CDTF">2019-03-27T21:52:00Z</dcterms:modified>
</cp:coreProperties>
</file>